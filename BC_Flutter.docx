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horzAnchor="margin" w:tblpY="-408"/>
        <w:tblW w:w="0" w:type="auto"/>
        <w:tblLook w:val="01E0" w:firstRow="1" w:lastRow="1" w:firstColumn="1" w:lastColumn="1" w:noHBand="0" w:noVBand="0"/>
      </w:tblPr>
      <w:tblGrid>
        <w:gridCol w:w="3280"/>
        <w:gridCol w:w="5792"/>
      </w:tblGrid>
      <w:tr w:rsidR="000E0BC2" w14:paraId="44A58C32" w14:textId="77777777" w:rsidTr="00BB2E7B">
        <w:tc>
          <w:tcPr>
            <w:tcW w:w="3280" w:type="dxa"/>
            <w:shd w:val="clear" w:color="auto" w:fill="auto"/>
          </w:tcPr>
          <w:p w14:paraId="0E45373C" w14:textId="0374E5D5" w:rsidR="000E0BC2" w:rsidRDefault="73346432" w:rsidP="00BB2E7B">
            <w:pPr>
              <w:spacing w:line="360" w:lineRule="auto"/>
              <w:jc w:val="center"/>
            </w:pPr>
            <w:r>
              <w:t xml:space="preserve">    </w:t>
            </w:r>
            <w:r w:rsidR="5F6723E0">
              <w:rPr>
                <w:noProof/>
              </w:rPr>
              <w:drawing>
                <wp:inline distT="0" distB="0" distL="0" distR="0" wp14:anchorId="4225191C" wp14:editId="5AB84ED4">
                  <wp:extent cx="1943100" cy="63246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943100" cy="632460"/>
                          </a:xfrm>
                          <a:prstGeom prst="rect">
                            <a:avLst/>
                          </a:prstGeom>
                        </pic:spPr>
                      </pic:pic>
                    </a:graphicData>
                  </a:graphic>
                </wp:inline>
              </w:drawing>
            </w:r>
          </w:p>
        </w:tc>
        <w:tc>
          <w:tcPr>
            <w:tcW w:w="5792" w:type="dxa"/>
            <w:shd w:val="clear" w:color="auto" w:fill="auto"/>
          </w:tcPr>
          <w:p w14:paraId="1064A78E" w14:textId="77777777" w:rsidR="004C27EB" w:rsidRPr="004C27EB" w:rsidRDefault="004C27EB" w:rsidP="00BB2E7B">
            <w:pPr>
              <w:spacing w:line="360" w:lineRule="auto"/>
              <w:jc w:val="center"/>
              <w:rPr>
                <w:sz w:val="12"/>
              </w:rPr>
            </w:pPr>
          </w:p>
          <w:p w14:paraId="007CB341" w14:textId="77777777" w:rsidR="000E0BC2" w:rsidRPr="005A7A99" w:rsidRDefault="000E0BC2" w:rsidP="00BB2E7B">
            <w:pPr>
              <w:spacing w:line="360" w:lineRule="auto"/>
              <w:jc w:val="center"/>
              <w:rPr>
                <w:sz w:val="26"/>
                <w:szCs w:val="26"/>
              </w:rPr>
            </w:pPr>
            <w:r w:rsidRPr="005A7A99">
              <w:rPr>
                <w:sz w:val="26"/>
                <w:szCs w:val="26"/>
              </w:rPr>
              <w:t>BỘ GIÁO DỤC VÀ ĐÀO TẠO</w:t>
            </w:r>
          </w:p>
          <w:p w14:paraId="4AF56EB9" w14:textId="77777777" w:rsidR="000E0BC2" w:rsidRPr="00931F60" w:rsidRDefault="000E0BC2" w:rsidP="00BB2E7B">
            <w:pPr>
              <w:spacing w:line="360" w:lineRule="auto"/>
              <w:jc w:val="center"/>
              <w:rPr>
                <w:b/>
              </w:rPr>
            </w:pPr>
            <w:r w:rsidRPr="005A7A99">
              <w:rPr>
                <w:b/>
                <w:sz w:val="26"/>
                <w:szCs w:val="26"/>
              </w:rPr>
              <w:t xml:space="preserve">TRƯỜNG ĐẠI HỌC CÔNG NGHỆ TP. </w:t>
            </w:r>
            <w:r w:rsidR="005A7A99" w:rsidRPr="005A7A99">
              <w:rPr>
                <w:b/>
                <w:sz w:val="26"/>
                <w:szCs w:val="26"/>
              </w:rPr>
              <w:t>HCM</w:t>
            </w:r>
          </w:p>
        </w:tc>
      </w:tr>
    </w:tbl>
    <w:p w14:paraId="1E002911" w14:textId="77777777" w:rsidR="000E0BC2" w:rsidRDefault="000E0BC2" w:rsidP="00843590">
      <w:pPr>
        <w:spacing w:line="360" w:lineRule="auto"/>
        <w:jc w:val="center"/>
      </w:pPr>
    </w:p>
    <w:p w14:paraId="07342EEC" w14:textId="77777777" w:rsidR="00843590" w:rsidRDefault="00843590"/>
    <w:p w14:paraId="77F8BA9E" w14:textId="77777777" w:rsidR="001561F9" w:rsidRDefault="001561F9"/>
    <w:p w14:paraId="1C1C4A05" w14:textId="77777777" w:rsidR="001561F9" w:rsidRDefault="001561F9"/>
    <w:p w14:paraId="045056CB" w14:textId="77777777" w:rsidR="001561F9" w:rsidRDefault="001561F9"/>
    <w:p w14:paraId="191E6D56" w14:textId="77777777" w:rsidR="001561F9" w:rsidRDefault="001561F9"/>
    <w:p w14:paraId="3F552993" w14:textId="77777777" w:rsidR="000216BE" w:rsidRPr="004C27EB" w:rsidRDefault="000216BE" w:rsidP="000216BE">
      <w:pPr>
        <w:jc w:val="center"/>
        <w:rPr>
          <w:b/>
          <w:bCs/>
          <w:sz w:val="32"/>
          <w:szCs w:val="20"/>
        </w:rPr>
      </w:pPr>
      <w:r w:rsidRPr="004C27EB">
        <w:rPr>
          <w:b/>
          <w:bCs/>
          <w:sz w:val="32"/>
          <w:szCs w:val="20"/>
        </w:rPr>
        <w:t xml:space="preserve">ĐỒ ÁN </w:t>
      </w:r>
      <w:r w:rsidR="00A50206">
        <w:rPr>
          <w:b/>
          <w:bCs/>
          <w:sz w:val="32"/>
          <w:szCs w:val="20"/>
        </w:rPr>
        <w:t>HỌC PHẦN</w:t>
      </w:r>
    </w:p>
    <w:p w14:paraId="4128C21F" w14:textId="77777777" w:rsidR="001561F9" w:rsidRPr="00A50206" w:rsidRDefault="001561F9" w:rsidP="00A50206">
      <w:pPr>
        <w:rPr>
          <w:b/>
          <w:bCs/>
          <w:sz w:val="22"/>
        </w:rPr>
      </w:pPr>
    </w:p>
    <w:p w14:paraId="53ABF14F" w14:textId="77777777" w:rsidR="001561F9" w:rsidRPr="00E0283A" w:rsidRDefault="001561F9" w:rsidP="001561F9">
      <w:pPr>
        <w:jc w:val="center"/>
        <w:rPr>
          <w:b/>
          <w:bCs/>
          <w:sz w:val="22"/>
          <w:lang w:val="vi-VN"/>
        </w:rPr>
      </w:pPr>
    </w:p>
    <w:p w14:paraId="06553992" w14:textId="77777777" w:rsidR="001561F9" w:rsidRPr="00E0283A" w:rsidRDefault="001561F9" w:rsidP="001561F9">
      <w:pPr>
        <w:jc w:val="center"/>
        <w:rPr>
          <w:b/>
          <w:bCs/>
          <w:sz w:val="22"/>
          <w:lang w:val="vi-VN"/>
        </w:rPr>
      </w:pPr>
    </w:p>
    <w:p w14:paraId="0E8E4FAA" w14:textId="77777777" w:rsidR="001561F9" w:rsidRPr="001E6E3D" w:rsidRDefault="001E6E3D" w:rsidP="001561F9">
      <w:pPr>
        <w:jc w:val="center"/>
        <w:rPr>
          <w:b/>
          <w:bCs/>
          <w:sz w:val="32"/>
          <w:lang w:val="vi-VN"/>
        </w:rPr>
      </w:pPr>
      <w:r>
        <w:rPr>
          <w:b/>
          <w:bCs/>
          <w:sz w:val="36"/>
          <w:lang w:val="vi-VN"/>
        </w:rPr>
        <w:t>ỨNG DỤNG QUẢN LÝ BÁN NỘI THẤT</w:t>
      </w:r>
    </w:p>
    <w:p w14:paraId="0492D406" w14:textId="77777777" w:rsidR="001561F9" w:rsidRPr="00E0283A" w:rsidRDefault="001561F9" w:rsidP="001561F9">
      <w:pPr>
        <w:jc w:val="center"/>
        <w:rPr>
          <w:b/>
          <w:bCs/>
          <w:sz w:val="32"/>
          <w:lang w:val="vi-VN"/>
        </w:rPr>
      </w:pPr>
    </w:p>
    <w:p w14:paraId="0FDCA48D" w14:textId="77777777" w:rsidR="001561F9" w:rsidRPr="00E0283A" w:rsidRDefault="001561F9" w:rsidP="001561F9">
      <w:pPr>
        <w:spacing w:line="360" w:lineRule="auto"/>
        <w:ind w:left="1077"/>
        <w:rPr>
          <w:bCs/>
          <w:sz w:val="30"/>
          <w:lang w:val="vi-VN"/>
        </w:rPr>
      </w:pPr>
    </w:p>
    <w:p w14:paraId="1EA17BCF" w14:textId="77777777" w:rsidR="001561F9" w:rsidRPr="007A6281" w:rsidRDefault="001561F9" w:rsidP="001561F9">
      <w:pPr>
        <w:tabs>
          <w:tab w:val="left" w:pos="2640"/>
        </w:tabs>
        <w:spacing w:line="360" w:lineRule="auto"/>
        <w:ind w:left="840"/>
        <w:rPr>
          <w:bCs/>
          <w:sz w:val="28"/>
          <w:lang w:val="vi-VN"/>
        </w:rPr>
      </w:pPr>
      <w:bookmarkStart w:id="1" w:name="_Hlk154910022"/>
      <w:r w:rsidRPr="00E0283A">
        <w:rPr>
          <w:bCs/>
          <w:sz w:val="28"/>
          <w:lang w:val="vi-VN"/>
        </w:rPr>
        <w:t xml:space="preserve">Ngành: </w:t>
      </w:r>
      <w:r w:rsidRPr="00E0283A">
        <w:rPr>
          <w:bCs/>
          <w:sz w:val="28"/>
          <w:lang w:val="vi-VN"/>
        </w:rPr>
        <w:tab/>
      </w:r>
      <w:r w:rsidRPr="007A6281">
        <w:rPr>
          <w:b/>
          <w:bCs/>
          <w:sz w:val="28"/>
          <w:lang w:val="vi-VN"/>
        </w:rPr>
        <w:t>CÔNG NGHỆ THÔNG TIN</w:t>
      </w:r>
    </w:p>
    <w:p w14:paraId="34176BB9" w14:textId="77777777" w:rsidR="001561F9" w:rsidRPr="007A6281" w:rsidRDefault="001561F9" w:rsidP="001561F9">
      <w:pPr>
        <w:tabs>
          <w:tab w:val="left" w:pos="2640"/>
        </w:tabs>
        <w:spacing w:line="360" w:lineRule="auto"/>
        <w:ind w:left="840"/>
        <w:rPr>
          <w:bCs/>
          <w:sz w:val="30"/>
          <w:lang w:val="vi-VN"/>
        </w:rPr>
      </w:pPr>
      <w:r w:rsidRPr="00E0283A">
        <w:rPr>
          <w:bCs/>
          <w:sz w:val="28"/>
          <w:lang w:val="vi-VN"/>
        </w:rPr>
        <w:t xml:space="preserve">Chuyên ngành: </w:t>
      </w:r>
      <w:r w:rsidRPr="00E0283A">
        <w:rPr>
          <w:bCs/>
          <w:sz w:val="28"/>
          <w:lang w:val="vi-VN"/>
        </w:rPr>
        <w:tab/>
      </w:r>
      <w:r w:rsidRPr="007A6281">
        <w:rPr>
          <w:b/>
          <w:bCs/>
          <w:sz w:val="28"/>
          <w:lang w:val="vi-VN"/>
        </w:rPr>
        <w:t>CÔNG NGHỆ PHẦN MỀM</w:t>
      </w:r>
    </w:p>
    <w:bookmarkEnd w:id="1"/>
    <w:p w14:paraId="018C628A" w14:textId="77777777" w:rsidR="001561F9" w:rsidRPr="00E0283A" w:rsidRDefault="001561F9" w:rsidP="001561F9">
      <w:pPr>
        <w:tabs>
          <w:tab w:val="left" w:pos="3120"/>
        </w:tabs>
        <w:spacing w:line="360" w:lineRule="auto"/>
        <w:ind w:left="1077"/>
        <w:rPr>
          <w:bCs/>
          <w:sz w:val="30"/>
          <w:lang w:val="vi-VN"/>
        </w:rPr>
      </w:pPr>
    </w:p>
    <w:p w14:paraId="01AD02CE" w14:textId="77777777" w:rsidR="001561F9" w:rsidRPr="00E0283A" w:rsidRDefault="001561F9" w:rsidP="001561F9">
      <w:pPr>
        <w:tabs>
          <w:tab w:val="left" w:pos="3120"/>
        </w:tabs>
        <w:spacing w:line="360" w:lineRule="auto"/>
        <w:ind w:left="1077"/>
        <w:rPr>
          <w:bCs/>
          <w:sz w:val="30"/>
          <w:lang w:val="vi-VN"/>
        </w:rPr>
      </w:pPr>
    </w:p>
    <w:p w14:paraId="655154ED" w14:textId="0F99C89A" w:rsidR="001561F9" w:rsidRPr="0052746C" w:rsidRDefault="001561F9" w:rsidP="42E2A3CB">
      <w:pPr>
        <w:tabs>
          <w:tab w:val="left" w:pos="5040"/>
        </w:tabs>
        <w:spacing w:line="360" w:lineRule="auto"/>
        <w:ind w:left="2280"/>
        <w:rPr>
          <w:sz w:val="30"/>
          <w:szCs w:val="30"/>
          <w:lang w:val="vi-VN"/>
        </w:rPr>
      </w:pPr>
      <w:bookmarkStart w:id="2" w:name="_Hlk154910032"/>
      <w:r w:rsidRPr="42E2A3CB">
        <w:rPr>
          <w:sz w:val="30"/>
          <w:szCs w:val="30"/>
          <w:lang w:val="vi-VN"/>
        </w:rPr>
        <w:t>Giảng viên hướng dẫn</w:t>
      </w:r>
      <w:r>
        <w:tab/>
      </w:r>
      <w:r w:rsidRPr="42E2A3CB">
        <w:rPr>
          <w:sz w:val="30"/>
          <w:szCs w:val="30"/>
          <w:lang w:val="vi-VN"/>
        </w:rPr>
        <w:t>:</w:t>
      </w:r>
      <w:r w:rsidR="001E6E3D" w:rsidRPr="42E2A3CB">
        <w:rPr>
          <w:sz w:val="30"/>
          <w:szCs w:val="30"/>
          <w:lang w:val="vi-VN"/>
        </w:rPr>
        <w:t xml:space="preserve"> Th</w:t>
      </w:r>
      <w:r w:rsidR="62A58F55" w:rsidRPr="42E2A3CB">
        <w:rPr>
          <w:sz w:val="30"/>
          <w:szCs w:val="30"/>
          <w:lang w:val="vi-VN"/>
        </w:rPr>
        <w:t>S</w:t>
      </w:r>
      <w:r w:rsidR="001E6E3D" w:rsidRPr="42E2A3CB">
        <w:rPr>
          <w:sz w:val="30"/>
          <w:szCs w:val="30"/>
          <w:lang w:val="vi-VN"/>
        </w:rPr>
        <w:t>. Lê Nhật Tùng</w:t>
      </w:r>
    </w:p>
    <w:p w14:paraId="7C34075C" w14:textId="77777777" w:rsidR="001561F9" w:rsidRDefault="001561F9" w:rsidP="004B1A74">
      <w:pPr>
        <w:tabs>
          <w:tab w:val="left" w:pos="5040"/>
        </w:tabs>
        <w:spacing w:line="360" w:lineRule="auto"/>
        <w:ind w:left="2280"/>
        <w:rPr>
          <w:bCs/>
          <w:sz w:val="30"/>
          <w:lang w:val="vi-VN"/>
        </w:rPr>
      </w:pPr>
      <w:r w:rsidRPr="00E0283A">
        <w:rPr>
          <w:bCs/>
          <w:sz w:val="30"/>
          <w:lang w:val="vi-VN"/>
        </w:rPr>
        <w:t>Sinh viên thực hiện</w:t>
      </w:r>
      <w:r w:rsidRPr="00E0283A">
        <w:rPr>
          <w:bCs/>
          <w:sz w:val="30"/>
          <w:lang w:val="vi-VN"/>
        </w:rPr>
        <w:tab/>
        <w:t>:</w:t>
      </w:r>
      <w:r w:rsidRPr="00E0283A">
        <w:rPr>
          <w:bCs/>
          <w:sz w:val="30"/>
          <w:lang w:val="vi-VN"/>
        </w:rPr>
        <w:tab/>
      </w:r>
    </w:p>
    <w:p w14:paraId="730B3E4B" w14:textId="77777777" w:rsidR="001561F9" w:rsidRPr="0052746C" w:rsidRDefault="006215C1" w:rsidP="001561F9">
      <w:pPr>
        <w:tabs>
          <w:tab w:val="left" w:pos="5040"/>
        </w:tabs>
        <w:spacing w:line="360" w:lineRule="auto"/>
        <w:ind w:left="2280"/>
        <w:rPr>
          <w:bCs/>
          <w:sz w:val="30"/>
          <w:lang w:val="vi-VN"/>
        </w:rPr>
      </w:pPr>
      <w:r w:rsidRPr="0052746C">
        <w:rPr>
          <w:bCs/>
          <w:sz w:val="30"/>
          <w:lang w:val="vi-VN"/>
        </w:rPr>
        <w:t>Võ Quang Huy</w:t>
      </w:r>
    </w:p>
    <w:p w14:paraId="1161B66A" w14:textId="77777777" w:rsidR="001561F9" w:rsidRPr="007A6281" w:rsidRDefault="001561F9" w:rsidP="001561F9">
      <w:pPr>
        <w:tabs>
          <w:tab w:val="left" w:pos="5160"/>
        </w:tabs>
        <w:spacing w:line="360" w:lineRule="auto"/>
        <w:ind w:left="2280"/>
        <w:rPr>
          <w:bCs/>
          <w:sz w:val="30"/>
          <w:lang w:val="vi-VN"/>
        </w:rPr>
      </w:pPr>
      <w:r w:rsidRPr="00E0283A">
        <w:rPr>
          <w:bCs/>
          <w:sz w:val="30"/>
          <w:lang w:val="vi-VN"/>
        </w:rPr>
        <w:t xml:space="preserve">MSSV: </w:t>
      </w:r>
      <w:r w:rsidR="006215C1">
        <w:rPr>
          <w:bCs/>
          <w:sz w:val="30"/>
          <w:lang w:val="vi-VN"/>
        </w:rPr>
        <w:t>218060</w:t>
      </w:r>
      <w:r w:rsidR="006215C1" w:rsidRPr="0052746C">
        <w:rPr>
          <w:bCs/>
          <w:sz w:val="30"/>
          <w:lang w:val="vi-VN"/>
        </w:rPr>
        <w:t>7580</w:t>
      </w:r>
      <w:r w:rsidRPr="00E0283A">
        <w:rPr>
          <w:bCs/>
          <w:sz w:val="30"/>
          <w:lang w:val="vi-VN"/>
        </w:rPr>
        <w:tab/>
        <w:t xml:space="preserve">Lớp: </w:t>
      </w:r>
      <w:r w:rsidRPr="007A6281">
        <w:rPr>
          <w:bCs/>
          <w:sz w:val="30"/>
          <w:lang w:val="vi-VN"/>
        </w:rPr>
        <w:t>21DTHD5</w:t>
      </w:r>
    </w:p>
    <w:p w14:paraId="6C9FBB06" w14:textId="77777777" w:rsidR="001561F9" w:rsidRPr="0052746C" w:rsidRDefault="006215C1" w:rsidP="001561F9">
      <w:pPr>
        <w:tabs>
          <w:tab w:val="left" w:pos="5160"/>
        </w:tabs>
        <w:spacing w:line="360" w:lineRule="auto"/>
        <w:ind w:left="2280"/>
        <w:rPr>
          <w:bCs/>
          <w:sz w:val="30"/>
          <w:lang w:val="vi-VN"/>
        </w:rPr>
      </w:pPr>
      <w:r w:rsidRPr="0052746C">
        <w:rPr>
          <w:bCs/>
          <w:sz w:val="30"/>
          <w:lang w:val="vi-VN"/>
        </w:rPr>
        <w:t>Nguyễn Hoàng Phúc</w:t>
      </w:r>
    </w:p>
    <w:p w14:paraId="46D6D010" w14:textId="77777777" w:rsidR="001561F9" w:rsidRDefault="001561F9" w:rsidP="001561F9">
      <w:pPr>
        <w:tabs>
          <w:tab w:val="left" w:pos="5160"/>
        </w:tabs>
        <w:spacing w:line="360" w:lineRule="auto"/>
        <w:ind w:left="2280"/>
        <w:rPr>
          <w:bCs/>
          <w:sz w:val="30"/>
          <w:lang w:val="vi-VN"/>
        </w:rPr>
      </w:pPr>
      <w:r w:rsidRPr="00E0283A">
        <w:rPr>
          <w:bCs/>
          <w:sz w:val="30"/>
          <w:lang w:val="vi-VN"/>
        </w:rPr>
        <w:t xml:space="preserve">MSSV: </w:t>
      </w:r>
      <w:r w:rsidRPr="007A6281">
        <w:rPr>
          <w:bCs/>
          <w:sz w:val="30"/>
          <w:lang w:val="vi-VN"/>
        </w:rPr>
        <w:t>2</w:t>
      </w:r>
      <w:r w:rsidR="006215C1">
        <w:rPr>
          <w:bCs/>
          <w:sz w:val="30"/>
          <w:lang w:val="vi-VN"/>
        </w:rPr>
        <w:t>18060</w:t>
      </w:r>
      <w:r w:rsidR="006215C1" w:rsidRPr="0052746C">
        <w:rPr>
          <w:bCs/>
          <w:sz w:val="30"/>
          <w:lang w:val="vi-VN"/>
        </w:rPr>
        <w:t>7892</w:t>
      </w:r>
      <w:r w:rsidRPr="00E0283A">
        <w:rPr>
          <w:bCs/>
          <w:sz w:val="30"/>
          <w:lang w:val="vi-VN"/>
        </w:rPr>
        <w:tab/>
        <w:t xml:space="preserve">Lớp: </w:t>
      </w:r>
      <w:r w:rsidRPr="001561F9">
        <w:rPr>
          <w:bCs/>
          <w:sz w:val="30"/>
          <w:lang w:val="vi-VN"/>
        </w:rPr>
        <w:t>21DTHD5</w:t>
      </w:r>
    </w:p>
    <w:p w14:paraId="39F8CB75" w14:textId="77777777" w:rsidR="006215C1" w:rsidRPr="001E6E3D" w:rsidRDefault="001E6E3D" w:rsidP="001561F9">
      <w:pPr>
        <w:tabs>
          <w:tab w:val="left" w:pos="5160"/>
        </w:tabs>
        <w:spacing w:line="360" w:lineRule="auto"/>
        <w:ind w:left="2280"/>
        <w:rPr>
          <w:bCs/>
          <w:sz w:val="30"/>
          <w:lang w:val="vi-VN"/>
        </w:rPr>
      </w:pPr>
      <w:r>
        <w:rPr>
          <w:bCs/>
          <w:sz w:val="30"/>
        </w:rPr>
        <w:t>Ngô</w:t>
      </w:r>
      <w:r>
        <w:rPr>
          <w:bCs/>
          <w:sz w:val="30"/>
          <w:lang w:val="vi-VN"/>
        </w:rPr>
        <w:t xml:space="preserve"> Quốc Trọng</w:t>
      </w:r>
    </w:p>
    <w:p w14:paraId="18A21296" w14:textId="77777777" w:rsidR="0066566B" w:rsidRPr="001E6E3D" w:rsidRDefault="001E6E3D" w:rsidP="001561F9">
      <w:pPr>
        <w:tabs>
          <w:tab w:val="left" w:pos="5160"/>
        </w:tabs>
        <w:spacing w:line="360" w:lineRule="auto"/>
        <w:ind w:left="2280"/>
        <w:rPr>
          <w:bCs/>
          <w:sz w:val="30"/>
          <w:lang w:val="vi-VN"/>
        </w:rPr>
      </w:pPr>
      <w:r>
        <w:rPr>
          <w:bCs/>
          <w:sz w:val="30"/>
        </w:rPr>
        <w:t>MSSV</w:t>
      </w:r>
      <w:r>
        <w:rPr>
          <w:bCs/>
          <w:sz w:val="30"/>
          <w:lang w:val="vi-VN"/>
        </w:rPr>
        <w:t>: 2180608144     Lớp: 21DTHD5</w:t>
      </w:r>
    </w:p>
    <w:p w14:paraId="1CAFB81F" w14:textId="77777777" w:rsidR="0066566B" w:rsidRPr="0066566B" w:rsidRDefault="0066566B" w:rsidP="001561F9">
      <w:pPr>
        <w:tabs>
          <w:tab w:val="left" w:pos="5160"/>
        </w:tabs>
        <w:spacing w:line="360" w:lineRule="auto"/>
        <w:ind w:left="2280"/>
        <w:rPr>
          <w:bCs/>
          <w:sz w:val="30"/>
        </w:rPr>
      </w:pPr>
    </w:p>
    <w:bookmarkEnd w:id="2"/>
    <w:p w14:paraId="1C373682" w14:textId="77777777" w:rsidR="001561F9" w:rsidRPr="001561F9" w:rsidRDefault="001561F9" w:rsidP="001561F9">
      <w:pPr>
        <w:tabs>
          <w:tab w:val="left" w:pos="4680"/>
        </w:tabs>
        <w:spacing w:line="360" w:lineRule="auto"/>
        <w:ind w:left="2400"/>
        <w:rPr>
          <w:bCs/>
          <w:sz w:val="30"/>
          <w:lang w:val="vi-VN"/>
        </w:rPr>
      </w:pPr>
    </w:p>
    <w:p w14:paraId="0D32EA61" w14:textId="77777777" w:rsidR="001561F9" w:rsidRDefault="001561F9" w:rsidP="001561F9">
      <w:pPr>
        <w:tabs>
          <w:tab w:val="left" w:pos="4680"/>
        </w:tabs>
        <w:spacing w:line="360" w:lineRule="auto"/>
        <w:ind w:left="2400"/>
        <w:rPr>
          <w:bCs/>
          <w:sz w:val="30"/>
        </w:rPr>
      </w:pPr>
    </w:p>
    <w:p w14:paraId="755633D9" w14:textId="77777777" w:rsidR="00A50206" w:rsidRPr="00A50206" w:rsidRDefault="00A50206" w:rsidP="001561F9">
      <w:pPr>
        <w:tabs>
          <w:tab w:val="left" w:pos="4680"/>
        </w:tabs>
        <w:spacing w:line="360" w:lineRule="auto"/>
        <w:ind w:left="2400"/>
        <w:rPr>
          <w:bCs/>
          <w:sz w:val="30"/>
        </w:rPr>
      </w:pPr>
    </w:p>
    <w:p w14:paraId="070FF6E9" w14:textId="77777777" w:rsidR="00917215" w:rsidRPr="00C36900" w:rsidRDefault="006215C1" w:rsidP="006215C1">
      <w:pPr>
        <w:tabs>
          <w:tab w:val="left" w:pos="4680"/>
        </w:tabs>
        <w:spacing w:line="360" w:lineRule="auto"/>
        <w:rPr>
          <w:sz w:val="30"/>
          <w:szCs w:val="28"/>
        </w:rPr>
      </w:pPr>
      <w:r w:rsidRPr="0052746C">
        <w:rPr>
          <w:sz w:val="30"/>
          <w:szCs w:val="28"/>
          <w:lang w:val="vi-VN"/>
        </w:rPr>
        <w:t xml:space="preserve">                                         </w:t>
      </w:r>
      <w:r w:rsidR="001561F9" w:rsidRPr="00E0283A">
        <w:rPr>
          <w:sz w:val="30"/>
          <w:szCs w:val="28"/>
          <w:lang w:val="vi-VN"/>
        </w:rPr>
        <w:t xml:space="preserve">TP. Hồ Chí Minh, </w:t>
      </w:r>
      <w:r w:rsidR="001561F9" w:rsidRPr="007A6281">
        <w:rPr>
          <w:sz w:val="30"/>
          <w:szCs w:val="28"/>
          <w:lang w:val="vi-VN"/>
        </w:rPr>
        <w:t>202</w:t>
      </w:r>
      <w:r w:rsidR="00C36900">
        <w:rPr>
          <w:sz w:val="30"/>
          <w:szCs w:val="28"/>
        </w:rPr>
        <w:t>5</w:t>
      </w:r>
    </w:p>
    <w:p w14:paraId="0A7FEB7D" w14:textId="77777777" w:rsidR="00917215" w:rsidRDefault="00917215" w:rsidP="006215C1">
      <w:pPr>
        <w:tabs>
          <w:tab w:val="left" w:pos="4680"/>
        </w:tabs>
        <w:spacing w:line="360" w:lineRule="auto"/>
        <w:rPr>
          <w:sz w:val="30"/>
          <w:szCs w:val="28"/>
          <w:lang w:val="vi-VN"/>
        </w:rPr>
      </w:pPr>
    </w:p>
    <w:p w14:paraId="6879DFA4" w14:textId="77777777" w:rsidR="00917215" w:rsidRPr="00917215" w:rsidRDefault="00917215" w:rsidP="00917215">
      <w:pPr>
        <w:rPr>
          <w:sz w:val="30"/>
          <w:szCs w:val="28"/>
          <w:lang w:val="vi-VN"/>
        </w:rPr>
      </w:pPr>
    </w:p>
    <w:p w14:paraId="2685907D" w14:textId="77777777" w:rsidR="00917215" w:rsidRPr="00917215" w:rsidRDefault="00917215" w:rsidP="00917215">
      <w:pPr>
        <w:rPr>
          <w:sz w:val="30"/>
          <w:szCs w:val="28"/>
          <w:lang w:val="vi-VN"/>
        </w:rPr>
      </w:pPr>
    </w:p>
    <w:p w14:paraId="6D04D330" w14:textId="77777777" w:rsidR="00917215" w:rsidRPr="00917215" w:rsidRDefault="00917215" w:rsidP="00917215">
      <w:pPr>
        <w:rPr>
          <w:sz w:val="30"/>
          <w:szCs w:val="28"/>
          <w:lang w:val="vi-VN"/>
        </w:rPr>
      </w:pPr>
    </w:p>
    <w:p w14:paraId="6D26D916" w14:textId="77777777" w:rsidR="00917215" w:rsidRPr="00917215" w:rsidRDefault="00917215" w:rsidP="00917215">
      <w:pPr>
        <w:rPr>
          <w:sz w:val="30"/>
          <w:szCs w:val="28"/>
          <w:lang w:val="vi-VN"/>
        </w:rPr>
      </w:pPr>
    </w:p>
    <w:p w14:paraId="06631C8E" w14:textId="77777777" w:rsidR="00917215" w:rsidRPr="00917215" w:rsidRDefault="00917215" w:rsidP="00917215">
      <w:pPr>
        <w:rPr>
          <w:sz w:val="30"/>
          <w:szCs w:val="28"/>
          <w:lang w:val="vi-VN"/>
        </w:rPr>
      </w:pPr>
    </w:p>
    <w:p w14:paraId="234B14EE" w14:textId="77777777" w:rsidR="00917215" w:rsidRPr="00917215" w:rsidRDefault="00917215" w:rsidP="00917215">
      <w:pPr>
        <w:rPr>
          <w:sz w:val="30"/>
          <w:szCs w:val="28"/>
          <w:lang w:val="vi-VN"/>
        </w:rPr>
      </w:pPr>
    </w:p>
    <w:p w14:paraId="126EC1C9" w14:textId="77777777" w:rsidR="00917215" w:rsidRPr="00917215" w:rsidRDefault="00917215" w:rsidP="00917215">
      <w:pPr>
        <w:rPr>
          <w:sz w:val="30"/>
          <w:szCs w:val="28"/>
          <w:lang w:val="vi-VN"/>
        </w:rPr>
      </w:pPr>
    </w:p>
    <w:p w14:paraId="3E0CEEE5" w14:textId="77777777" w:rsidR="00917215" w:rsidRPr="00917215" w:rsidRDefault="00917215" w:rsidP="00917215">
      <w:pPr>
        <w:rPr>
          <w:sz w:val="30"/>
          <w:szCs w:val="28"/>
          <w:lang w:val="vi-VN"/>
        </w:rPr>
      </w:pPr>
    </w:p>
    <w:p w14:paraId="1135ADD9" w14:textId="77777777" w:rsidR="00917215" w:rsidRPr="00917215" w:rsidRDefault="00917215" w:rsidP="00917215">
      <w:pPr>
        <w:rPr>
          <w:sz w:val="30"/>
          <w:szCs w:val="28"/>
          <w:lang w:val="vi-VN"/>
        </w:rPr>
      </w:pPr>
    </w:p>
    <w:p w14:paraId="535B0B76" w14:textId="77777777" w:rsidR="00917215" w:rsidRPr="00917215" w:rsidRDefault="00917215" w:rsidP="00917215">
      <w:pPr>
        <w:rPr>
          <w:sz w:val="30"/>
          <w:szCs w:val="28"/>
          <w:lang w:val="vi-VN"/>
        </w:rPr>
      </w:pPr>
    </w:p>
    <w:p w14:paraId="66D39F75" w14:textId="77777777" w:rsidR="00917215" w:rsidRPr="00917215" w:rsidRDefault="00917215" w:rsidP="00917215">
      <w:pPr>
        <w:rPr>
          <w:sz w:val="30"/>
          <w:szCs w:val="28"/>
          <w:lang w:val="vi-VN"/>
        </w:rPr>
      </w:pPr>
    </w:p>
    <w:p w14:paraId="5F99336E" w14:textId="77777777" w:rsidR="00917215" w:rsidRPr="00917215" w:rsidRDefault="00917215" w:rsidP="00917215">
      <w:pPr>
        <w:rPr>
          <w:sz w:val="30"/>
          <w:szCs w:val="28"/>
          <w:lang w:val="vi-VN"/>
        </w:rPr>
      </w:pPr>
    </w:p>
    <w:p w14:paraId="1356DA55" w14:textId="77777777" w:rsidR="00917215" w:rsidRPr="00917215" w:rsidRDefault="00917215" w:rsidP="00917215">
      <w:pPr>
        <w:rPr>
          <w:sz w:val="30"/>
          <w:szCs w:val="28"/>
          <w:lang w:val="vi-VN"/>
        </w:rPr>
      </w:pPr>
    </w:p>
    <w:p w14:paraId="06029A6B" w14:textId="77777777" w:rsidR="00917215" w:rsidRPr="00917215" w:rsidRDefault="00917215" w:rsidP="00917215">
      <w:pPr>
        <w:rPr>
          <w:sz w:val="30"/>
          <w:szCs w:val="28"/>
          <w:lang w:val="vi-VN"/>
        </w:rPr>
      </w:pPr>
    </w:p>
    <w:p w14:paraId="2CEA9C71" w14:textId="77777777" w:rsidR="00917215" w:rsidRPr="00917215" w:rsidRDefault="00917215" w:rsidP="00917215">
      <w:pPr>
        <w:rPr>
          <w:sz w:val="30"/>
          <w:szCs w:val="28"/>
          <w:lang w:val="vi-VN"/>
        </w:rPr>
      </w:pPr>
    </w:p>
    <w:p w14:paraId="3F805CEA" w14:textId="77777777" w:rsidR="00917215" w:rsidRPr="00917215" w:rsidRDefault="00917215" w:rsidP="00917215">
      <w:pPr>
        <w:rPr>
          <w:sz w:val="30"/>
          <w:szCs w:val="28"/>
          <w:lang w:val="vi-VN"/>
        </w:rPr>
      </w:pPr>
    </w:p>
    <w:p w14:paraId="3A7949E3" w14:textId="77777777" w:rsidR="00917215" w:rsidRPr="00917215" w:rsidRDefault="00917215" w:rsidP="00917215">
      <w:pPr>
        <w:rPr>
          <w:sz w:val="30"/>
          <w:szCs w:val="28"/>
          <w:lang w:val="vi-VN"/>
        </w:rPr>
      </w:pPr>
    </w:p>
    <w:p w14:paraId="5A144AE0" w14:textId="77777777" w:rsidR="00917215" w:rsidRPr="00917215" w:rsidRDefault="00917215" w:rsidP="00917215">
      <w:pPr>
        <w:rPr>
          <w:sz w:val="30"/>
          <w:szCs w:val="28"/>
          <w:lang w:val="vi-VN"/>
        </w:rPr>
      </w:pPr>
    </w:p>
    <w:p w14:paraId="5789632B" w14:textId="77777777" w:rsidR="00917215" w:rsidRPr="00917215" w:rsidRDefault="00917215" w:rsidP="00917215">
      <w:pPr>
        <w:rPr>
          <w:sz w:val="30"/>
          <w:szCs w:val="28"/>
          <w:lang w:val="vi-VN"/>
        </w:rPr>
      </w:pPr>
    </w:p>
    <w:p w14:paraId="4CAE42C2" w14:textId="77777777" w:rsidR="00917215" w:rsidRPr="00917215" w:rsidRDefault="00917215" w:rsidP="00917215">
      <w:pPr>
        <w:rPr>
          <w:sz w:val="30"/>
          <w:szCs w:val="28"/>
          <w:lang w:val="vi-VN"/>
        </w:rPr>
      </w:pPr>
    </w:p>
    <w:p w14:paraId="5443FA05" w14:textId="77777777" w:rsidR="00917215" w:rsidRDefault="00917215" w:rsidP="006215C1">
      <w:pPr>
        <w:tabs>
          <w:tab w:val="left" w:pos="4680"/>
        </w:tabs>
        <w:spacing w:line="360" w:lineRule="auto"/>
        <w:rPr>
          <w:sz w:val="30"/>
          <w:szCs w:val="28"/>
          <w:lang w:val="vi-VN"/>
        </w:rPr>
      </w:pPr>
    </w:p>
    <w:p w14:paraId="4EDB8116" w14:textId="77777777" w:rsidR="00917215" w:rsidRPr="00917215" w:rsidRDefault="00917215" w:rsidP="00917215">
      <w:pPr>
        <w:rPr>
          <w:sz w:val="30"/>
          <w:szCs w:val="28"/>
          <w:lang w:val="vi-VN"/>
        </w:rPr>
      </w:pPr>
    </w:p>
    <w:p w14:paraId="55F3F8B7" w14:textId="77777777" w:rsidR="00917215" w:rsidRDefault="00917215" w:rsidP="006215C1">
      <w:pPr>
        <w:tabs>
          <w:tab w:val="left" w:pos="4680"/>
        </w:tabs>
        <w:spacing w:line="360" w:lineRule="auto"/>
        <w:rPr>
          <w:sz w:val="30"/>
          <w:szCs w:val="28"/>
          <w:lang w:val="vi-VN"/>
        </w:rPr>
      </w:pPr>
    </w:p>
    <w:p w14:paraId="0B996883" w14:textId="77777777" w:rsidR="00917215" w:rsidRDefault="00917215" w:rsidP="00917215">
      <w:pPr>
        <w:tabs>
          <w:tab w:val="left" w:pos="996"/>
        </w:tabs>
        <w:spacing w:line="360" w:lineRule="auto"/>
        <w:rPr>
          <w:sz w:val="30"/>
          <w:szCs w:val="28"/>
          <w:lang w:val="vi-VN"/>
        </w:rPr>
        <w:sectPr w:rsidR="00917215" w:rsidSect="00F75C84">
          <w:headerReference w:type="default" r:id="rId9"/>
          <w:footerReference w:type="default" r:id="rId10"/>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sz w:val="30"/>
          <w:szCs w:val="28"/>
          <w:lang w:val="vi-VN"/>
        </w:rPr>
        <w:tab/>
      </w:r>
    </w:p>
    <w:p w14:paraId="174B2FE0" w14:textId="77777777" w:rsidR="00B96259" w:rsidRPr="00014E4C" w:rsidRDefault="00B96259" w:rsidP="00014E4C">
      <w:pPr>
        <w:pStyle w:val="TOC1"/>
        <w:rPr>
          <w:lang w:val="vi-VN"/>
        </w:rPr>
      </w:pPr>
      <w:r w:rsidRPr="0052746C">
        <w:rPr>
          <w:lang w:val="vi-VN"/>
        </w:rPr>
        <w:t>Lời cam đoan</w:t>
      </w:r>
      <w:r w:rsidR="00FC5B03" w:rsidRPr="0052746C">
        <w:rPr>
          <w:color w:val="000000"/>
          <w:sz w:val="26"/>
          <w:szCs w:val="26"/>
          <w:lang w:val="vi-VN"/>
        </w:rPr>
        <w:t xml:space="preserve">                                     </w:t>
      </w:r>
      <w:r w:rsidR="00E93710" w:rsidRPr="0052746C">
        <w:rPr>
          <w:color w:val="000000"/>
          <w:sz w:val="26"/>
          <w:szCs w:val="26"/>
          <w:lang w:val="vi-VN"/>
        </w:rPr>
        <w:t xml:space="preserve">       </w:t>
      </w:r>
    </w:p>
    <w:p w14:paraId="3A786663" w14:textId="71B83FCA" w:rsidR="00014E4C" w:rsidRPr="00014E4C" w:rsidRDefault="00014E4C" w:rsidP="00BF577A">
      <w:pPr>
        <w:spacing w:after="124" w:line="359" w:lineRule="auto"/>
        <w:ind w:firstLine="567"/>
        <w:jc w:val="both"/>
        <w:rPr>
          <w:color w:val="000000"/>
          <w:sz w:val="26"/>
          <w:szCs w:val="26"/>
        </w:rPr>
      </w:pPr>
      <w:r w:rsidRPr="42E2A3CB">
        <w:rPr>
          <w:color w:val="000000" w:themeColor="text1"/>
          <w:sz w:val="26"/>
          <w:szCs w:val="26"/>
        </w:rPr>
        <w:t>Chúng tôi xin trân trọng cam đoan rằng đồ án cơ sở này là thành quả của quá trình làm việc nghiêm túc và nghiên cứu miệt mài của nhóm chúng tôi, được thực hiện dưới sự hướng dẫn tận tình của thầy Th</w:t>
      </w:r>
      <w:r w:rsidR="3E66B1B1" w:rsidRPr="42E2A3CB">
        <w:rPr>
          <w:color w:val="000000" w:themeColor="text1"/>
          <w:sz w:val="26"/>
          <w:szCs w:val="26"/>
        </w:rPr>
        <w:t>S</w:t>
      </w:r>
      <w:r w:rsidRPr="42E2A3CB">
        <w:rPr>
          <w:color w:val="000000" w:themeColor="text1"/>
          <w:sz w:val="26"/>
          <w:szCs w:val="26"/>
        </w:rPr>
        <w:t xml:space="preserve">. </w:t>
      </w:r>
      <w:r w:rsidR="000845F4" w:rsidRPr="42E2A3CB">
        <w:rPr>
          <w:color w:val="000000" w:themeColor="text1"/>
          <w:sz w:val="26"/>
          <w:szCs w:val="26"/>
        </w:rPr>
        <w:t>Lê Nhật Tùng</w:t>
      </w:r>
      <w:r w:rsidRPr="42E2A3CB">
        <w:rPr>
          <w:color w:val="000000" w:themeColor="text1"/>
          <w:sz w:val="26"/>
          <w:szCs w:val="26"/>
        </w:rPr>
        <w:t>. Tất cả nội dung trình bày trong báo cáo này, bao gồm các dữ liệu, kết quả phân tích, và các đề xuất, đều là kết quả của sự cố gắng không ngừng của cả nhóm, được xây dựng dựa trên cơ sở lý thuyết vững chắc và các nguồn thông tin đáng tin cậy.</w:t>
      </w:r>
    </w:p>
    <w:p w14:paraId="37FCBEC7" w14:textId="77777777" w:rsidR="00014E4C" w:rsidRPr="00014E4C" w:rsidRDefault="00014E4C" w:rsidP="00014E4C">
      <w:pPr>
        <w:spacing w:after="124" w:line="359" w:lineRule="auto"/>
        <w:ind w:firstLine="567"/>
        <w:jc w:val="both"/>
        <w:rPr>
          <w:color w:val="000000"/>
          <w:sz w:val="26"/>
          <w:szCs w:val="22"/>
        </w:rPr>
      </w:pPr>
      <w:r w:rsidRPr="00014E4C">
        <w:rPr>
          <w:color w:val="000000"/>
          <w:sz w:val="26"/>
          <w:szCs w:val="22"/>
        </w:rPr>
        <w:t>Chúng tôi xin khẳng định rằng không có bất kỳ nội dung nào trong báo cáo này được sao chép từ bất kỳ tài liệu hay nguồn thông tin nào khác mà không có sự trích dẫn và ghi nguồn đầy đủ. Mọi thông tin, dữ liệu, số liệu và kết luận trong báo cáo đều do nhóm chúng tôi trực tiếp thực hiện, tổng hợp và phân tích, không trùng lặp hay sử dụng lại từ các nghiên cứu khác.</w:t>
      </w:r>
    </w:p>
    <w:p w14:paraId="762FB7D3" w14:textId="77777777" w:rsidR="00014E4C" w:rsidRPr="00014E4C" w:rsidRDefault="00014E4C" w:rsidP="00014E4C">
      <w:pPr>
        <w:spacing w:after="124" w:line="359" w:lineRule="auto"/>
        <w:ind w:firstLine="567"/>
        <w:jc w:val="both"/>
        <w:rPr>
          <w:color w:val="000000"/>
          <w:sz w:val="26"/>
          <w:szCs w:val="22"/>
        </w:rPr>
      </w:pPr>
      <w:r w:rsidRPr="00014E4C">
        <w:rPr>
          <w:color w:val="000000"/>
          <w:sz w:val="26"/>
          <w:szCs w:val="22"/>
        </w:rPr>
        <w:t>Trong quá trình thực hiện đồ án, chúng tôi luôn tuân thủ nghiêm ngặt các nguyên tắc về đạo đức trong nghiên cứu và học thuật. Chúng tôi cam kết rằng báo cáo này không chỉ phản ánh trung thực năng lực nghiên cứu và làm việc của nhóm mà còn thể hiện tinh thần học hỏi và trách nhiệm của từng thành viên.</w:t>
      </w:r>
    </w:p>
    <w:p w14:paraId="1FAC0A32" w14:textId="77777777" w:rsidR="00B96259" w:rsidRPr="00BF577A" w:rsidRDefault="00014E4C" w:rsidP="00BF577A">
      <w:pPr>
        <w:spacing w:after="124" w:line="359" w:lineRule="auto"/>
        <w:ind w:firstLine="567"/>
        <w:jc w:val="both"/>
        <w:rPr>
          <w:color w:val="000000"/>
          <w:sz w:val="26"/>
          <w:szCs w:val="22"/>
        </w:rPr>
      </w:pPr>
      <w:r w:rsidRPr="00014E4C">
        <w:rPr>
          <w:color w:val="000000"/>
          <w:sz w:val="26"/>
          <w:szCs w:val="22"/>
        </w:rPr>
        <w:t>Chúng tôi hoàn toàn chịu trách nhiệm trước nhà trường và các bên liên quan về tính trung thực, chính xác của toàn bộ nội dung và kết quả trong báo cáo. Nếu phát hiện bất kỳ sai sót hay vi phạm nào, chúng tôi xin chịu mọi hình thức xử lý theo quy định.</w:t>
      </w:r>
    </w:p>
    <w:p w14:paraId="260FF369" w14:textId="77777777" w:rsidR="00B96259" w:rsidRPr="0052746C" w:rsidRDefault="00B96259" w:rsidP="00FC5B03">
      <w:pPr>
        <w:rPr>
          <w:color w:val="000000"/>
          <w:sz w:val="26"/>
          <w:szCs w:val="26"/>
          <w:lang w:val="vi-VN"/>
        </w:rPr>
      </w:pPr>
    </w:p>
    <w:p w14:paraId="4CF9D56A" w14:textId="77777777" w:rsidR="00B96259" w:rsidRPr="00C91F97" w:rsidRDefault="00EC16A7" w:rsidP="00C91F97">
      <w:pPr>
        <w:spacing w:after="247"/>
        <w:ind w:right="60"/>
        <w:jc w:val="right"/>
        <w:rPr>
          <w:sz w:val="26"/>
          <w:szCs w:val="26"/>
        </w:rPr>
      </w:pPr>
      <w:r>
        <w:rPr>
          <w:sz w:val="26"/>
          <w:szCs w:val="26"/>
        </w:rPr>
        <w:t xml:space="preserve">TP. Hồ Chí Minh, Ngày </w:t>
      </w:r>
      <w:r w:rsidR="00C36900">
        <w:rPr>
          <w:sz w:val="26"/>
          <w:szCs w:val="26"/>
        </w:rPr>
        <w:t>1</w:t>
      </w:r>
      <w:r>
        <w:rPr>
          <w:sz w:val="26"/>
          <w:szCs w:val="26"/>
        </w:rPr>
        <w:t>/</w:t>
      </w:r>
      <w:r w:rsidR="00014E4C">
        <w:rPr>
          <w:sz w:val="26"/>
          <w:szCs w:val="26"/>
        </w:rPr>
        <w:t>1</w:t>
      </w:r>
      <w:r>
        <w:rPr>
          <w:sz w:val="26"/>
          <w:szCs w:val="26"/>
        </w:rPr>
        <w:t>/202</w:t>
      </w:r>
      <w:r w:rsidR="00C36900">
        <w:rPr>
          <w:sz w:val="26"/>
          <w:szCs w:val="26"/>
        </w:rPr>
        <w:t>5</w:t>
      </w:r>
      <w:r w:rsidR="00C91F97" w:rsidRPr="00C91F97">
        <w:rPr>
          <w:sz w:val="26"/>
          <w:szCs w:val="26"/>
        </w:rPr>
        <w:t xml:space="preserve"> </w:t>
      </w:r>
    </w:p>
    <w:p w14:paraId="277D2E48" w14:textId="77777777" w:rsidR="00B96259" w:rsidRPr="0052746C" w:rsidRDefault="00B96259" w:rsidP="00FC5B03">
      <w:pPr>
        <w:rPr>
          <w:color w:val="000000"/>
          <w:sz w:val="26"/>
          <w:szCs w:val="26"/>
          <w:lang w:val="vi-VN"/>
        </w:rPr>
      </w:pPr>
    </w:p>
    <w:p w14:paraId="086553C8" w14:textId="77777777" w:rsidR="00E93710" w:rsidRPr="00C91F97" w:rsidRDefault="00E93710" w:rsidP="00C91F97">
      <w:pPr>
        <w:spacing w:after="124" w:line="359" w:lineRule="auto"/>
        <w:ind w:firstLine="567"/>
        <w:jc w:val="both"/>
        <w:rPr>
          <w:color w:val="000000"/>
          <w:sz w:val="26"/>
          <w:szCs w:val="22"/>
        </w:rPr>
      </w:pPr>
      <w:r w:rsidRPr="0052746C">
        <w:rPr>
          <w:color w:val="000000"/>
          <w:sz w:val="26"/>
          <w:szCs w:val="26"/>
          <w:lang w:val="vi-VN"/>
        </w:rPr>
        <w:t xml:space="preserve">                                                                                              </w:t>
      </w:r>
      <w:r w:rsidRPr="00C91F97">
        <w:rPr>
          <w:color w:val="000000"/>
          <w:sz w:val="26"/>
          <w:szCs w:val="22"/>
        </w:rPr>
        <w:t>Sinh viên thực hiện:</w:t>
      </w:r>
    </w:p>
    <w:p w14:paraId="324BC80B" w14:textId="77777777" w:rsidR="00E93710" w:rsidRPr="00C91F97" w:rsidRDefault="00E93710" w:rsidP="00C91F97">
      <w:pPr>
        <w:spacing w:after="124" w:line="359" w:lineRule="auto"/>
        <w:ind w:firstLine="567"/>
        <w:jc w:val="both"/>
        <w:rPr>
          <w:color w:val="000000"/>
          <w:sz w:val="26"/>
          <w:szCs w:val="22"/>
        </w:rPr>
      </w:pPr>
      <w:r w:rsidRPr="00C91F97">
        <w:rPr>
          <w:color w:val="000000"/>
          <w:sz w:val="26"/>
          <w:szCs w:val="22"/>
        </w:rPr>
        <w:t xml:space="preserve">                                                                                                 Võ Quang Huy</w:t>
      </w:r>
    </w:p>
    <w:p w14:paraId="2046242A" w14:textId="77777777" w:rsidR="00FC5B03" w:rsidRDefault="00C91F97" w:rsidP="00C91F97">
      <w:pPr>
        <w:spacing w:after="124" w:line="359" w:lineRule="auto"/>
        <w:ind w:left="6480"/>
        <w:jc w:val="both"/>
        <w:rPr>
          <w:color w:val="000000"/>
          <w:sz w:val="26"/>
          <w:szCs w:val="22"/>
        </w:rPr>
      </w:pPr>
      <w:r>
        <w:rPr>
          <w:color w:val="000000"/>
          <w:sz w:val="26"/>
          <w:szCs w:val="22"/>
          <w:lang w:val="vi-VN"/>
        </w:rPr>
        <w:t xml:space="preserve">      </w:t>
      </w:r>
      <w:r w:rsidR="00E93710" w:rsidRPr="00C91F97">
        <w:rPr>
          <w:color w:val="000000"/>
          <w:sz w:val="26"/>
          <w:szCs w:val="22"/>
        </w:rPr>
        <w:t>Nguyễn Hoàng Phúc</w:t>
      </w:r>
    </w:p>
    <w:p w14:paraId="3DE634C0" w14:textId="77777777" w:rsidR="00A50206" w:rsidRPr="00A50206" w:rsidRDefault="00A50206" w:rsidP="00A50206">
      <w:pPr>
        <w:spacing w:after="124" w:line="359" w:lineRule="auto"/>
        <w:ind w:left="6480"/>
        <w:jc w:val="both"/>
        <w:rPr>
          <w:color w:val="000000"/>
          <w:sz w:val="26"/>
          <w:szCs w:val="22"/>
          <w:lang w:val="vi-VN"/>
        </w:rPr>
      </w:pPr>
      <w:r>
        <w:rPr>
          <w:color w:val="000000"/>
          <w:sz w:val="26"/>
          <w:szCs w:val="22"/>
        </w:rPr>
        <w:t xml:space="preserve">     </w:t>
      </w:r>
      <w:r w:rsidRPr="00A50206">
        <w:rPr>
          <w:color w:val="000000"/>
          <w:sz w:val="26"/>
          <w:szCs w:val="22"/>
          <w:lang w:val="vi-VN"/>
        </w:rPr>
        <w:t xml:space="preserve"> Ngô Quốc Trọng</w:t>
      </w:r>
    </w:p>
    <w:p w14:paraId="43828D41" w14:textId="77777777" w:rsidR="00E93710" w:rsidRPr="0052746C" w:rsidRDefault="00E93710" w:rsidP="00FC5B03">
      <w:pPr>
        <w:rPr>
          <w:color w:val="000000"/>
          <w:sz w:val="26"/>
          <w:szCs w:val="26"/>
          <w:lang w:val="vi-VN"/>
        </w:rPr>
      </w:pPr>
      <w:r w:rsidRPr="0052746C">
        <w:rPr>
          <w:color w:val="000000"/>
          <w:sz w:val="26"/>
          <w:szCs w:val="26"/>
          <w:lang w:val="vi-VN"/>
        </w:rPr>
        <w:t xml:space="preserve">                                                                  </w:t>
      </w:r>
    </w:p>
    <w:p w14:paraId="0271D8D9" w14:textId="77777777" w:rsidR="00B96259" w:rsidRPr="00F27FB7" w:rsidRDefault="00B50951" w:rsidP="00B96259">
      <w:pPr>
        <w:pStyle w:val="TOC1"/>
        <w:tabs>
          <w:tab w:val="clear" w:pos="9062"/>
          <w:tab w:val="center" w:pos="4536"/>
          <w:tab w:val="right" w:pos="9072"/>
        </w:tabs>
        <w:jc w:val="left"/>
      </w:pPr>
      <w:r w:rsidRPr="0052746C">
        <w:rPr>
          <w:b w:val="0"/>
          <w:sz w:val="26"/>
          <w:szCs w:val="26"/>
          <w:lang w:val="vi-VN"/>
        </w:rPr>
        <w:br w:type="page"/>
      </w:r>
    </w:p>
    <w:p w14:paraId="6498B553" w14:textId="77777777" w:rsidR="00BD2561" w:rsidRDefault="00BD2561" w:rsidP="00FC5B03">
      <w:pPr>
        <w:pStyle w:val="TOC1"/>
      </w:pPr>
      <w:r>
        <w:t>MỤC LỤC</w:t>
      </w:r>
    </w:p>
    <w:p w14:paraId="3198CAC9" w14:textId="77777777" w:rsidR="006D439D" w:rsidRDefault="00BD2561">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86793656" w:history="1">
        <w:r w:rsidR="006D439D" w:rsidRPr="00865E32">
          <w:rPr>
            <w:rStyle w:val="Hyperlink"/>
            <w:bCs/>
            <w:noProof/>
          </w:rPr>
          <w:t>Chương 1. TỔNG QUAN</w:t>
        </w:r>
        <w:r w:rsidR="006D439D">
          <w:rPr>
            <w:noProof/>
            <w:webHidden/>
          </w:rPr>
          <w:tab/>
        </w:r>
        <w:r w:rsidR="006D439D">
          <w:rPr>
            <w:noProof/>
            <w:webHidden/>
          </w:rPr>
          <w:fldChar w:fldCharType="begin"/>
        </w:r>
        <w:r w:rsidR="006D439D">
          <w:rPr>
            <w:noProof/>
            <w:webHidden/>
          </w:rPr>
          <w:instrText xml:space="preserve"> PAGEREF _Toc186793656 \h </w:instrText>
        </w:r>
        <w:r w:rsidR="006D439D">
          <w:rPr>
            <w:noProof/>
            <w:webHidden/>
          </w:rPr>
        </w:r>
        <w:r w:rsidR="006D439D">
          <w:rPr>
            <w:noProof/>
            <w:webHidden/>
          </w:rPr>
          <w:fldChar w:fldCharType="separate"/>
        </w:r>
        <w:r w:rsidR="006D439D">
          <w:rPr>
            <w:noProof/>
            <w:webHidden/>
          </w:rPr>
          <w:t>11</w:t>
        </w:r>
        <w:r w:rsidR="006D439D">
          <w:rPr>
            <w:noProof/>
            <w:webHidden/>
          </w:rPr>
          <w:fldChar w:fldCharType="end"/>
        </w:r>
      </w:hyperlink>
    </w:p>
    <w:p w14:paraId="4DA855C3"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57" w:history="1">
        <w:r w:rsidRPr="00865E32">
          <w:rPr>
            <w:rStyle w:val="Hyperlink"/>
            <w:noProof/>
          </w:rPr>
          <w:t>1.1 Tổng quan</w:t>
        </w:r>
        <w:r>
          <w:rPr>
            <w:noProof/>
            <w:webHidden/>
          </w:rPr>
          <w:tab/>
        </w:r>
        <w:r>
          <w:rPr>
            <w:noProof/>
            <w:webHidden/>
          </w:rPr>
          <w:fldChar w:fldCharType="begin"/>
        </w:r>
        <w:r>
          <w:rPr>
            <w:noProof/>
            <w:webHidden/>
          </w:rPr>
          <w:instrText xml:space="preserve"> PAGEREF _Toc186793657 \h </w:instrText>
        </w:r>
        <w:r>
          <w:rPr>
            <w:noProof/>
            <w:webHidden/>
          </w:rPr>
        </w:r>
        <w:r>
          <w:rPr>
            <w:noProof/>
            <w:webHidden/>
          </w:rPr>
          <w:fldChar w:fldCharType="separate"/>
        </w:r>
        <w:r>
          <w:rPr>
            <w:noProof/>
            <w:webHidden/>
          </w:rPr>
          <w:t>11</w:t>
        </w:r>
        <w:r>
          <w:rPr>
            <w:noProof/>
            <w:webHidden/>
          </w:rPr>
          <w:fldChar w:fldCharType="end"/>
        </w:r>
      </w:hyperlink>
    </w:p>
    <w:p w14:paraId="4DEF0463"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58" w:history="1">
        <w:r w:rsidRPr="00865E32">
          <w:rPr>
            <w:rStyle w:val="Hyperlink"/>
            <w:noProof/>
          </w:rPr>
          <w:t>1.2 Nhiệm vụ đồ án</w:t>
        </w:r>
        <w:r>
          <w:rPr>
            <w:noProof/>
            <w:webHidden/>
          </w:rPr>
          <w:tab/>
        </w:r>
        <w:r>
          <w:rPr>
            <w:noProof/>
            <w:webHidden/>
          </w:rPr>
          <w:fldChar w:fldCharType="begin"/>
        </w:r>
        <w:r>
          <w:rPr>
            <w:noProof/>
            <w:webHidden/>
          </w:rPr>
          <w:instrText xml:space="preserve"> PAGEREF _Toc186793658 \h </w:instrText>
        </w:r>
        <w:r>
          <w:rPr>
            <w:noProof/>
            <w:webHidden/>
          </w:rPr>
        </w:r>
        <w:r>
          <w:rPr>
            <w:noProof/>
            <w:webHidden/>
          </w:rPr>
          <w:fldChar w:fldCharType="separate"/>
        </w:r>
        <w:r>
          <w:rPr>
            <w:noProof/>
            <w:webHidden/>
          </w:rPr>
          <w:t>12</w:t>
        </w:r>
        <w:r>
          <w:rPr>
            <w:noProof/>
            <w:webHidden/>
          </w:rPr>
          <w:fldChar w:fldCharType="end"/>
        </w:r>
      </w:hyperlink>
    </w:p>
    <w:p w14:paraId="65882F0B"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59" w:history="1">
        <w:r w:rsidRPr="00865E32">
          <w:rPr>
            <w:rStyle w:val="Hyperlink"/>
            <w:i/>
            <w:iCs/>
            <w:noProof/>
          </w:rPr>
          <w:t>1.2.1 Mục tiêu nghiên cứu</w:t>
        </w:r>
        <w:r>
          <w:rPr>
            <w:noProof/>
            <w:webHidden/>
          </w:rPr>
          <w:tab/>
        </w:r>
        <w:r>
          <w:rPr>
            <w:noProof/>
            <w:webHidden/>
          </w:rPr>
          <w:fldChar w:fldCharType="begin"/>
        </w:r>
        <w:r>
          <w:rPr>
            <w:noProof/>
            <w:webHidden/>
          </w:rPr>
          <w:instrText xml:space="preserve"> PAGEREF _Toc186793659 \h </w:instrText>
        </w:r>
        <w:r>
          <w:rPr>
            <w:noProof/>
            <w:webHidden/>
          </w:rPr>
        </w:r>
        <w:r>
          <w:rPr>
            <w:noProof/>
            <w:webHidden/>
          </w:rPr>
          <w:fldChar w:fldCharType="separate"/>
        </w:r>
        <w:r>
          <w:rPr>
            <w:noProof/>
            <w:webHidden/>
          </w:rPr>
          <w:t>12</w:t>
        </w:r>
        <w:r>
          <w:rPr>
            <w:noProof/>
            <w:webHidden/>
          </w:rPr>
          <w:fldChar w:fldCharType="end"/>
        </w:r>
      </w:hyperlink>
    </w:p>
    <w:p w14:paraId="3481941C"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0" w:history="1">
        <w:r w:rsidRPr="00865E32">
          <w:rPr>
            <w:rStyle w:val="Hyperlink"/>
            <w:i/>
            <w:iCs/>
            <w:noProof/>
          </w:rPr>
          <w:t>1.2.2 Đối tượng nghiên cứu và phạm vi giới hạn</w:t>
        </w:r>
        <w:r>
          <w:rPr>
            <w:noProof/>
            <w:webHidden/>
          </w:rPr>
          <w:tab/>
        </w:r>
        <w:r>
          <w:rPr>
            <w:noProof/>
            <w:webHidden/>
          </w:rPr>
          <w:fldChar w:fldCharType="begin"/>
        </w:r>
        <w:r>
          <w:rPr>
            <w:noProof/>
            <w:webHidden/>
          </w:rPr>
          <w:instrText xml:space="preserve"> PAGEREF _Toc186793660 \h </w:instrText>
        </w:r>
        <w:r>
          <w:rPr>
            <w:noProof/>
            <w:webHidden/>
          </w:rPr>
        </w:r>
        <w:r>
          <w:rPr>
            <w:noProof/>
            <w:webHidden/>
          </w:rPr>
          <w:fldChar w:fldCharType="separate"/>
        </w:r>
        <w:r>
          <w:rPr>
            <w:noProof/>
            <w:webHidden/>
          </w:rPr>
          <w:t>13</w:t>
        </w:r>
        <w:r>
          <w:rPr>
            <w:noProof/>
            <w:webHidden/>
          </w:rPr>
          <w:fldChar w:fldCharType="end"/>
        </w:r>
      </w:hyperlink>
    </w:p>
    <w:p w14:paraId="6A1BCB37"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1" w:history="1">
        <w:r w:rsidRPr="00865E32">
          <w:rPr>
            <w:rStyle w:val="Hyperlink"/>
            <w:i/>
            <w:iCs/>
            <w:noProof/>
          </w:rPr>
          <w:t>1.2.3 Ý nghĩa khoa học và thực tiễn</w:t>
        </w:r>
        <w:r>
          <w:rPr>
            <w:noProof/>
            <w:webHidden/>
          </w:rPr>
          <w:tab/>
        </w:r>
        <w:r>
          <w:rPr>
            <w:noProof/>
            <w:webHidden/>
          </w:rPr>
          <w:fldChar w:fldCharType="begin"/>
        </w:r>
        <w:r>
          <w:rPr>
            <w:noProof/>
            <w:webHidden/>
          </w:rPr>
          <w:instrText xml:space="preserve"> PAGEREF _Toc186793661 \h </w:instrText>
        </w:r>
        <w:r>
          <w:rPr>
            <w:noProof/>
            <w:webHidden/>
          </w:rPr>
        </w:r>
        <w:r>
          <w:rPr>
            <w:noProof/>
            <w:webHidden/>
          </w:rPr>
          <w:fldChar w:fldCharType="separate"/>
        </w:r>
        <w:r>
          <w:rPr>
            <w:noProof/>
            <w:webHidden/>
          </w:rPr>
          <w:t>14</w:t>
        </w:r>
        <w:r>
          <w:rPr>
            <w:noProof/>
            <w:webHidden/>
          </w:rPr>
          <w:fldChar w:fldCharType="end"/>
        </w:r>
      </w:hyperlink>
    </w:p>
    <w:p w14:paraId="474FDD0A"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62" w:history="1">
        <w:r w:rsidRPr="00865E32">
          <w:rPr>
            <w:rStyle w:val="Hyperlink"/>
            <w:noProof/>
          </w:rPr>
          <w:t>1.3 Cấu trúc đồ án</w:t>
        </w:r>
        <w:r>
          <w:rPr>
            <w:noProof/>
            <w:webHidden/>
          </w:rPr>
          <w:tab/>
        </w:r>
        <w:r>
          <w:rPr>
            <w:noProof/>
            <w:webHidden/>
          </w:rPr>
          <w:fldChar w:fldCharType="begin"/>
        </w:r>
        <w:r>
          <w:rPr>
            <w:noProof/>
            <w:webHidden/>
          </w:rPr>
          <w:instrText xml:space="preserve"> PAGEREF _Toc186793662 \h </w:instrText>
        </w:r>
        <w:r>
          <w:rPr>
            <w:noProof/>
            <w:webHidden/>
          </w:rPr>
        </w:r>
        <w:r>
          <w:rPr>
            <w:noProof/>
            <w:webHidden/>
          </w:rPr>
          <w:fldChar w:fldCharType="separate"/>
        </w:r>
        <w:r>
          <w:rPr>
            <w:noProof/>
            <w:webHidden/>
          </w:rPr>
          <w:t>15</w:t>
        </w:r>
        <w:r>
          <w:rPr>
            <w:noProof/>
            <w:webHidden/>
          </w:rPr>
          <w:fldChar w:fldCharType="end"/>
        </w:r>
      </w:hyperlink>
    </w:p>
    <w:p w14:paraId="5DDF9D3A" w14:textId="77777777" w:rsidR="006D439D" w:rsidRDefault="006D439D">
      <w:pPr>
        <w:pStyle w:val="TOC1"/>
        <w:rPr>
          <w:rFonts w:asciiTheme="minorHAnsi" w:eastAsiaTheme="minorEastAsia" w:hAnsiTheme="minorHAnsi" w:cstheme="minorBidi"/>
          <w:b w:val="0"/>
          <w:noProof/>
          <w:sz w:val="22"/>
          <w:szCs w:val="22"/>
        </w:rPr>
      </w:pPr>
      <w:hyperlink w:anchor="_Toc186793663" w:history="1">
        <w:r w:rsidRPr="00865E32">
          <w:rPr>
            <w:rStyle w:val="Hyperlink"/>
            <w:bCs/>
            <w:noProof/>
          </w:rPr>
          <w:t>Chương 2. CƠ SỞ LÝ THUYẾT</w:t>
        </w:r>
        <w:r>
          <w:rPr>
            <w:noProof/>
            <w:webHidden/>
          </w:rPr>
          <w:tab/>
        </w:r>
        <w:r>
          <w:rPr>
            <w:noProof/>
            <w:webHidden/>
          </w:rPr>
          <w:fldChar w:fldCharType="begin"/>
        </w:r>
        <w:r>
          <w:rPr>
            <w:noProof/>
            <w:webHidden/>
          </w:rPr>
          <w:instrText xml:space="preserve"> PAGEREF _Toc186793663 \h </w:instrText>
        </w:r>
        <w:r>
          <w:rPr>
            <w:noProof/>
            <w:webHidden/>
          </w:rPr>
        </w:r>
        <w:r>
          <w:rPr>
            <w:noProof/>
            <w:webHidden/>
          </w:rPr>
          <w:fldChar w:fldCharType="separate"/>
        </w:r>
        <w:r>
          <w:rPr>
            <w:noProof/>
            <w:webHidden/>
          </w:rPr>
          <w:t>16</w:t>
        </w:r>
        <w:r>
          <w:rPr>
            <w:noProof/>
            <w:webHidden/>
          </w:rPr>
          <w:fldChar w:fldCharType="end"/>
        </w:r>
      </w:hyperlink>
    </w:p>
    <w:p w14:paraId="669F96AE"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64" w:history="1">
        <w:r w:rsidRPr="00865E32">
          <w:rPr>
            <w:rStyle w:val="Hyperlink"/>
            <w:noProof/>
          </w:rPr>
          <w:t>2.1 Giới thiệu về công nghệ</w:t>
        </w:r>
        <w:r>
          <w:rPr>
            <w:noProof/>
            <w:webHidden/>
          </w:rPr>
          <w:tab/>
        </w:r>
        <w:r>
          <w:rPr>
            <w:noProof/>
            <w:webHidden/>
          </w:rPr>
          <w:fldChar w:fldCharType="begin"/>
        </w:r>
        <w:r>
          <w:rPr>
            <w:noProof/>
            <w:webHidden/>
          </w:rPr>
          <w:instrText xml:space="preserve"> PAGEREF _Toc186793664 \h </w:instrText>
        </w:r>
        <w:r>
          <w:rPr>
            <w:noProof/>
            <w:webHidden/>
          </w:rPr>
        </w:r>
        <w:r>
          <w:rPr>
            <w:noProof/>
            <w:webHidden/>
          </w:rPr>
          <w:fldChar w:fldCharType="separate"/>
        </w:r>
        <w:r>
          <w:rPr>
            <w:noProof/>
            <w:webHidden/>
          </w:rPr>
          <w:t>16</w:t>
        </w:r>
        <w:r>
          <w:rPr>
            <w:noProof/>
            <w:webHidden/>
          </w:rPr>
          <w:fldChar w:fldCharType="end"/>
        </w:r>
      </w:hyperlink>
    </w:p>
    <w:p w14:paraId="13647E89"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5" w:history="1">
        <w:r w:rsidRPr="00865E32">
          <w:rPr>
            <w:rStyle w:val="Hyperlink"/>
            <w:i/>
            <w:iCs/>
            <w:noProof/>
          </w:rPr>
          <w:t>2.1.1</w:t>
        </w:r>
        <w:r w:rsidRPr="00865E32">
          <w:rPr>
            <w:rStyle w:val="Hyperlink"/>
            <w:i/>
            <w:iCs/>
            <w:noProof/>
            <w:lang w:val="vi-VN"/>
          </w:rPr>
          <w:t xml:space="preserve"> </w:t>
        </w:r>
        <w:r w:rsidRPr="00865E32">
          <w:rPr>
            <w:rStyle w:val="Hyperlink"/>
            <w:i/>
            <w:iCs/>
            <w:noProof/>
          </w:rPr>
          <w:t>Dart</w:t>
        </w:r>
        <w:r>
          <w:rPr>
            <w:noProof/>
            <w:webHidden/>
          </w:rPr>
          <w:tab/>
        </w:r>
        <w:r>
          <w:rPr>
            <w:noProof/>
            <w:webHidden/>
          </w:rPr>
          <w:fldChar w:fldCharType="begin"/>
        </w:r>
        <w:r>
          <w:rPr>
            <w:noProof/>
            <w:webHidden/>
          </w:rPr>
          <w:instrText xml:space="preserve"> PAGEREF _Toc186793665 \h </w:instrText>
        </w:r>
        <w:r>
          <w:rPr>
            <w:noProof/>
            <w:webHidden/>
          </w:rPr>
        </w:r>
        <w:r>
          <w:rPr>
            <w:noProof/>
            <w:webHidden/>
          </w:rPr>
          <w:fldChar w:fldCharType="separate"/>
        </w:r>
        <w:r>
          <w:rPr>
            <w:noProof/>
            <w:webHidden/>
          </w:rPr>
          <w:t>16</w:t>
        </w:r>
        <w:r>
          <w:rPr>
            <w:noProof/>
            <w:webHidden/>
          </w:rPr>
          <w:fldChar w:fldCharType="end"/>
        </w:r>
      </w:hyperlink>
    </w:p>
    <w:p w14:paraId="115701C6"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6" w:history="1">
        <w:r w:rsidRPr="00865E32">
          <w:rPr>
            <w:rStyle w:val="Hyperlink"/>
            <w:i/>
            <w:iCs/>
            <w:noProof/>
          </w:rPr>
          <w:t>2.1.2 Flutter</w:t>
        </w:r>
        <w:r>
          <w:rPr>
            <w:noProof/>
            <w:webHidden/>
          </w:rPr>
          <w:tab/>
        </w:r>
        <w:r>
          <w:rPr>
            <w:noProof/>
            <w:webHidden/>
          </w:rPr>
          <w:fldChar w:fldCharType="begin"/>
        </w:r>
        <w:r>
          <w:rPr>
            <w:noProof/>
            <w:webHidden/>
          </w:rPr>
          <w:instrText xml:space="preserve"> PAGEREF _Toc186793666 \h </w:instrText>
        </w:r>
        <w:r>
          <w:rPr>
            <w:noProof/>
            <w:webHidden/>
          </w:rPr>
        </w:r>
        <w:r>
          <w:rPr>
            <w:noProof/>
            <w:webHidden/>
          </w:rPr>
          <w:fldChar w:fldCharType="separate"/>
        </w:r>
        <w:r>
          <w:rPr>
            <w:noProof/>
            <w:webHidden/>
          </w:rPr>
          <w:t>17</w:t>
        </w:r>
        <w:r>
          <w:rPr>
            <w:noProof/>
            <w:webHidden/>
          </w:rPr>
          <w:fldChar w:fldCharType="end"/>
        </w:r>
      </w:hyperlink>
    </w:p>
    <w:p w14:paraId="51EBBEA7"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7" w:history="1">
        <w:r w:rsidRPr="00865E32">
          <w:rPr>
            <w:rStyle w:val="Hyperlink"/>
            <w:i/>
            <w:iCs/>
            <w:noProof/>
          </w:rPr>
          <w:t>2.1.3 Fire base</w:t>
        </w:r>
        <w:r>
          <w:rPr>
            <w:noProof/>
            <w:webHidden/>
          </w:rPr>
          <w:tab/>
        </w:r>
        <w:r>
          <w:rPr>
            <w:noProof/>
            <w:webHidden/>
          </w:rPr>
          <w:fldChar w:fldCharType="begin"/>
        </w:r>
        <w:r>
          <w:rPr>
            <w:noProof/>
            <w:webHidden/>
          </w:rPr>
          <w:instrText xml:space="preserve"> PAGEREF _Toc186793667 \h </w:instrText>
        </w:r>
        <w:r>
          <w:rPr>
            <w:noProof/>
            <w:webHidden/>
          </w:rPr>
        </w:r>
        <w:r>
          <w:rPr>
            <w:noProof/>
            <w:webHidden/>
          </w:rPr>
          <w:fldChar w:fldCharType="separate"/>
        </w:r>
        <w:r>
          <w:rPr>
            <w:noProof/>
            <w:webHidden/>
          </w:rPr>
          <w:t>19</w:t>
        </w:r>
        <w:r>
          <w:rPr>
            <w:noProof/>
            <w:webHidden/>
          </w:rPr>
          <w:fldChar w:fldCharType="end"/>
        </w:r>
      </w:hyperlink>
    </w:p>
    <w:p w14:paraId="5BFDEF92"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68" w:history="1">
        <w:r w:rsidRPr="00865E32">
          <w:rPr>
            <w:rStyle w:val="Hyperlink"/>
            <w:noProof/>
          </w:rPr>
          <w:t>2.2 Phân tích và thiết kế</w:t>
        </w:r>
        <w:r>
          <w:rPr>
            <w:noProof/>
            <w:webHidden/>
          </w:rPr>
          <w:tab/>
        </w:r>
        <w:r>
          <w:rPr>
            <w:noProof/>
            <w:webHidden/>
          </w:rPr>
          <w:fldChar w:fldCharType="begin"/>
        </w:r>
        <w:r>
          <w:rPr>
            <w:noProof/>
            <w:webHidden/>
          </w:rPr>
          <w:instrText xml:space="preserve"> PAGEREF _Toc186793668 \h </w:instrText>
        </w:r>
        <w:r>
          <w:rPr>
            <w:noProof/>
            <w:webHidden/>
          </w:rPr>
        </w:r>
        <w:r>
          <w:rPr>
            <w:noProof/>
            <w:webHidden/>
          </w:rPr>
          <w:fldChar w:fldCharType="separate"/>
        </w:r>
        <w:r>
          <w:rPr>
            <w:noProof/>
            <w:webHidden/>
          </w:rPr>
          <w:t>21</w:t>
        </w:r>
        <w:r>
          <w:rPr>
            <w:noProof/>
            <w:webHidden/>
          </w:rPr>
          <w:fldChar w:fldCharType="end"/>
        </w:r>
      </w:hyperlink>
    </w:p>
    <w:p w14:paraId="37DCAB40"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69" w:history="1">
        <w:r w:rsidRPr="00865E32">
          <w:rPr>
            <w:rStyle w:val="Hyperlink"/>
            <w:i/>
            <w:iCs/>
            <w:noProof/>
          </w:rPr>
          <w:t>2.2.1 Đặc tả yêu cầu của phần mềm</w:t>
        </w:r>
        <w:r>
          <w:rPr>
            <w:noProof/>
            <w:webHidden/>
          </w:rPr>
          <w:tab/>
        </w:r>
        <w:r>
          <w:rPr>
            <w:noProof/>
            <w:webHidden/>
          </w:rPr>
          <w:fldChar w:fldCharType="begin"/>
        </w:r>
        <w:r>
          <w:rPr>
            <w:noProof/>
            <w:webHidden/>
          </w:rPr>
          <w:instrText xml:space="preserve"> PAGEREF _Toc186793669 \h </w:instrText>
        </w:r>
        <w:r>
          <w:rPr>
            <w:noProof/>
            <w:webHidden/>
          </w:rPr>
        </w:r>
        <w:r>
          <w:rPr>
            <w:noProof/>
            <w:webHidden/>
          </w:rPr>
          <w:fldChar w:fldCharType="separate"/>
        </w:r>
        <w:r>
          <w:rPr>
            <w:noProof/>
            <w:webHidden/>
          </w:rPr>
          <w:t>21</w:t>
        </w:r>
        <w:r>
          <w:rPr>
            <w:noProof/>
            <w:webHidden/>
          </w:rPr>
          <w:fldChar w:fldCharType="end"/>
        </w:r>
      </w:hyperlink>
    </w:p>
    <w:p w14:paraId="27A28FB7"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70" w:history="1">
        <w:r w:rsidRPr="00865E32">
          <w:rPr>
            <w:rStyle w:val="Hyperlink"/>
            <w:i/>
            <w:iCs/>
            <w:noProof/>
          </w:rPr>
          <w:t>2.2.2 Mô hình hóa dữ liệu</w:t>
        </w:r>
        <w:r>
          <w:rPr>
            <w:noProof/>
            <w:webHidden/>
          </w:rPr>
          <w:tab/>
        </w:r>
        <w:r>
          <w:rPr>
            <w:noProof/>
            <w:webHidden/>
          </w:rPr>
          <w:fldChar w:fldCharType="begin"/>
        </w:r>
        <w:r>
          <w:rPr>
            <w:noProof/>
            <w:webHidden/>
          </w:rPr>
          <w:instrText xml:space="preserve"> PAGEREF _Toc186793670 \h </w:instrText>
        </w:r>
        <w:r>
          <w:rPr>
            <w:noProof/>
            <w:webHidden/>
          </w:rPr>
        </w:r>
        <w:r>
          <w:rPr>
            <w:noProof/>
            <w:webHidden/>
          </w:rPr>
          <w:fldChar w:fldCharType="separate"/>
        </w:r>
        <w:r>
          <w:rPr>
            <w:noProof/>
            <w:webHidden/>
          </w:rPr>
          <w:t>31</w:t>
        </w:r>
        <w:r>
          <w:rPr>
            <w:noProof/>
            <w:webHidden/>
          </w:rPr>
          <w:fldChar w:fldCharType="end"/>
        </w:r>
      </w:hyperlink>
    </w:p>
    <w:p w14:paraId="227034AD"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71" w:history="1">
        <w:r w:rsidRPr="00865E32">
          <w:rPr>
            <w:rStyle w:val="Hyperlink"/>
            <w:noProof/>
          </w:rPr>
          <w:t>2.3 Thiết kế cơ sở dữ liệu</w:t>
        </w:r>
        <w:r>
          <w:rPr>
            <w:noProof/>
            <w:webHidden/>
          </w:rPr>
          <w:tab/>
        </w:r>
        <w:r>
          <w:rPr>
            <w:noProof/>
            <w:webHidden/>
          </w:rPr>
          <w:fldChar w:fldCharType="begin"/>
        </w:r>
        <w:r>
          <w:rPr>
            <w:noProof/>
            <w:webHidden/>
          </w:rPr>
          <w:instrText xml:space="preserve"> PAGEREF _Toc186793671 \h </w:instrText>
        </w:r>
        <w:r>
          <w:rPr>
            <w:noProof/>
            <w:webHidden/>
          </w:rPr>
        </w:r>
        <w:r>
          <w:rPr>
            <w:noProof/>
            <w:webHidden/>
          </w:rPr>
          <w:fldChar w:fldCharType="separate"/>
        </w:r>
        <w:r>
          <w:rPr>
            <w:noProof/>
            <w:webHidden/>
          </w:rPr>
          <w:t>39</w:t>
        </w:r>
        <w:r>
          <w:rPr>
            <w:noProof/>
            <w:webHidden/>
          </w:rPr>
          <w:fldChar w:fldCharType="end"/>
        </w:r>
      </w:hyperlink>
    </w:p>
    <w:p w14:paraId="45A1987B"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72" w:history="1">
        <w:r w:rsidRPr="00865E32">
          <w:rPr>
            <w:rStyle w:val="Hyperlink"/>
            <w:i/>
            <w:iCs/>
            <w:noProof/>
          </w:rPr>
          <w:t>2.3.1 Cơ sở dữ liệu</w:t>
        </w:r>
        <w:r>
          <w:rPr>
            <w:noProof/>
            <w:webHidden/>
          </w:rPr>
          <w:tab/>
        </w:r>
        <w:r>
          <w:rPr>
            <w:noProof/>
            <w:webHidden/>
          </w:rPr>
          <w:fldChar w:fldCharType="begin"/>
        </w:r>
        <w:r>
          <w:rPr>
            <w:noProof/>
            <w:webHidden/>
          </w:rPr>
          <w:instrText xml:space="preserve"> PAGEREF _Toc186793672 \h </w:instrText>
        </w:r>
        <w:r>
          <w:rPr>
            <w:noProof/>
            <w:webHidden/>
          </w:rPr>
        </w:r>
        <w:r>
          <w:rPr>
            <w:noProof/>
            <w:webHidden/>
          </w:rPr>
          <w:fldChar w:fldCharType="separate"/>
        </w:r>
        <w:r>
          <w:rPr>
            <w:noProof/>
            <w:webHidden/>
          </w:rPr>
          <w:t>39</w:t>
        </w:r>
        <w:r>
          <w:rPr>
            <w:noProof/>
            <w:webHidden/>
          </w:rPr>
          <w:fldChar w:fldCharType="end"/>
        </w:r>
      </w:hyperlink>
    </w:p>
    <w:p w14:paraId="63637309" w14:textId="77777777" w:rsidR="006D439D" w:rsidRDefault="006D439D">
      <w:pPr>
        <w:pStyle w:val="TOC1"/>
        <w:rPr>
          <w:rFonts w:asciiTheme="minorHAnsi" w:eastAsiaTheme="minorEastAsia" w:hAnsiTheme="minorHAnsi" w:cstheme="minorBidi"/>
          <w:b w:val="0"/>
          <w:noProof/>
          <w:sz w:val="22"/>
          <w:szCs w:val="22"/>
        </w:rPr>
      </w:pPr>
      <w:hyperlink w:anchor="_Toc186793673" w:history="1">
        <w:r w:rsidRPr="00865E32">
          <w:rPr>
            <w:rStyle w:val="Hyperlink"/>
            <w:bCs/>
            <w:noProof/>
          </w:rPr>
          <w:t>Chương 3. KẾT QUẢ THỰC NGHIỆM</w:t>
        </w:r>
        <w:r>
          <w:rPr>
            <w:noProof/>
            <w:webHidden/>
          </w:rPr>
          <w:tab/>
        </w:r>
        <w:r>
          <w:rPr>
            <w:noProof/>
            <w:webHidden/>
          </w:rPr>
          <w:fldChar w:fldCharType="begin"/>
        </w:r>
        <w:r>
          <w:rPr>
            <w:noProof/>
            <w:webHidden/>
          </w:rPr>
          <w:instrText xml:space="preserve"> PAGEREF _Toc186793673 \h </w:instrText>
        </w:r>
        <w:r>
          <w:rPr>
            <w:noProof/>
            <w:webHidden/>
          </w:rPr>
        </w:r>
        <w:r>
          <w:rPr>
            <w:noProof/>
            <w:webHidden/>
          </w:rPr>
          <w:fldChar w:fldCharType="separate"/>
        </w:r>
        <w:r>
          <w:rPr>
            <w:noProof/>
            <w:webHidden/>
          </w:rPr>
          <w:t>40</w:t>
        </w:r>
        <w:r>
          <w:rPr>
            <w:noProof/>
            <w:webHidden/>
          </w:rPr>
          <w:fldChar w:fldCharType="end"/>
        </w:r>
      </w:hyperlink>
    </w:p>
    <w:p w14:paraId="7940FDA1"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74" w:history="1">
        <w:r w:rsidRPr="00865E32">
          <w:rPr>
            <w:rStyle w:val="Hyperlink"/>
            <w:noProof/>
          </w:rPr>
          <w:t>3.1 Kết quả</w:t>
        </w:r>
        <w:r>
          <w:rPr>
            <w:noProof/>
            <w:webHidden/>
          </w:rPr>
          <w:tab/>
        </w:r>
        <w:r>
          <w:rPr>
            <w:noProof/>
            <w:webHidden/>
          </w:rPr>
          <w:fldChar w:fldCharType="begin"/>
        </w:r>
        <w:r>
          <w:rPr>
            <w:noProof/>
            <w:webHidden/>
          </w:rPr>
          <w:instrText xml:space="preserve"> PAGEREF _Toc186793674 \h </w:instrText>
        </w:r>
        <w:r>
          <w:rPr>
            <w:noProof/>
            <w:webHidden/>
          </w:rPr>
        </w:r>
        <w:r>
          <w:rPr>
            <w:noProof/>
            <w:webHidden/>
          </w:rPr>
          <w:fldChar w:fldCharType="separate"/>
        </w:r>
        <w:r>
          <w:rPr>
            <w:noProof/>
            <w:webHidden/>
          </w:rPr>
          <w:t>40</w:t>
        </w:r>
        <w:r>
          <w:rPr>
            <w:noProof/>
            <w:webHidden/>
          </w:rPr>
          <w:fldChar w:fldCharType="end"/>
        </w:r>
      </w:hyperlink>
    </w:p>
    <w:p w14:paraId="4D4EEFC4" w14:textId="77777777" w:rsidR="006D439D" w:rsidRDefault="006D439D">
      <w:pPr>
        <w:pStyle w:val="TOC3"/>
        <w:tabs>
          <w:tab w:val="right" w:leader="dot" w:pos="9062"/>
        </w:tabs>
        <w:rPr>
          <w:rFonts w:asciiTheme="minorHAnsi" w:eastAsiaTheme="minorEastAsia" w:hAnsiTheme="minorHAnsi" w:cstheme="minorBidi"/>
          <w:noProof/>
          <w:sz w:val="22"/>
          <w:szCs w:val="22"/>
        </w:rPr>
      </w:pPr>
      <w:hyperlink w:anchor="_Toc186793675" w:history="1">
        <w:r w:rsidRPr="00865E32">
          <w:rPr>
            <w:rStyle w:val="Hyperlink"/>
            <w:i/>
            <w:iCs/>
            <w:noProof/>
          </w:rPr>
          <w:t>3.1.1 Các kết quả</w:t>
        </w:r>
        <w:r>
          <w:rPr>
            <w:noProof/>
            <w:webHidden/>
          </w:rPr>
          <w:tab/>
        </w:r>
        <w:r>
          <w:rPr>
            <w:noProof/>
            <w:webHidden/>
          </w:rPr>
          <w:fldChar w:fldCharType="begin"/>
        </w:r>
        <w:r>
          <w:rPr>
            <w:noProof/>
            <w:webHidden/>
          </w:rPr>
          <w:instrText xml:space="preserve"> PAGEREF _Toc186793675 \h </w:instrText>
        </w:r>
        <w:r>
          <w:rPr>
            <w:noProof/>
            <w:webHidden/>
          </w:rPr>
        </w:r>
        <w:r>
          <w:rPr>
            <w:noProof/>
            <w:webHidden/>
          </w:rPr>
          <w:fldChar w:fldCharType="separate"/>
        </w:r>
        <w:r>
          <w:rPr>
            <w:noProof/>
            <w:webHidden/>
          </w:rPr>
          <w:t>40</w:t>
        </w:r>
        <w:r>
          <w:rPr>
            <w:noProof/>
            <w:webHidden/>
          </w:rPr>
          <w:fldChar w:fldCharType="end"/>
        </w:r>
      </w:hyperlink>
    </w:p>
    <w:p w14:paraId="685109CB" w14:textId="77777777" w:rsidR="006D439D" w:rsidRDefault="006D439D">
      <w:pPr>
        <w:pStyle w:val="TOC1"/>
        <w:rPr>
          <w:rFonts w:asciiTheme="minorHAnsi" w:eastAsiaTheme="minorEastAsia" w:hAnsiTheme="minorHAnsi" w:cstheme="minorBidi"/>
          <w:b w:val="0"/>
          <w:noProof/>
          <w:sz w:val="22"/>
          <w:szCs w:val="22"/>
        </w:rPr>
      </w:pPr>
      <w:hyperlink w:anchor="_Toc186793676" w:history="1">
        <w:r w:rsidRPr="00865E32">
          <w:rPr>
            <w:rStyle w:val="Hyperlink"/>
            <w:bCs/>
            <w:noProof/>
          </w:rPr>
          <w:t>Chương 4. KẾT LUẬN VÀ KIẾN NGHỊ</w:t>
        </w:r>
        <w:r>
          <w:rPr>
            <w:noProof/>
            <w:webHidden/>
          </w:rPr>
          <w:tab/>
        </w:r>
        <w:r>
          <w:rPr>
            <w:noProof/>
            <w:webHidden/>
          </w:rPr>
          <w:fldChar w:fldCharType="begin"/>
        </w:r>
        <w:r>
          <w:rPr>
            <w:noProof/>
            <w:webHidden/>
          </w:rPr>
          <w:instrText xml:space="preserve"> PAGEREF _Toc186793676 \h </w:instrText>
        </w:r>
        <w:r>
          <w:rPr>
            <w:noProof/>
            <w:webHidden/>
          </w:rPr>
        </w:r>
        <w:r>
          <w:rPr>
            <w:noProof/>
            <w:webHidden/>
          </w:rPr>
          <w:fldChar w:fldCharType="separate"/>
        </w:r>
        <w:r>
          <w:rPr>
            <w:noProof/>
            <w:webHidden/>
          </w:rPr>
          <w:t>48</w:t>
        </w:r>
        <w:r>
          <w:rPr>
            <w:noProof/>
            <w:webHidden/>
          </w:rPr>
          <w:fldChar w:fldCharType="end"/>
        </w:r>
      </w:hyperlink>
    </w:p>
    <w:p w14:paraId="07F1978D"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77" w:history="1">
        <w:r w:rsidRPr="00865E32">
          <w:rPr>
            <w:rStyle w:val="Hyperlink"/>
            <w:noProof/>
          </w:rPr>
          <w:t>4.1 Kết luận chung</w:t>
        </w:r>
        <w:r>
          <w:rPr>
            <w:noProof/>
            <w:webHidden/>
          </w:rPr>
          <w:tab/>
        </w:r>
        <w:r>
          <w:rPr>
            <w:noProof/>
            <w:webHidden/>
          </w:rPr>
          <w:fldChar w:fldCharType="begin"/>
        </w:r>
        <w:r>
          <w:rPr>
            <w:noProof/>
            <w:webHidden/>
          </w:rPr>
          <w:instrText xml:space="preserve"> PAGEREF _Toc186793677 \h </w:instrText>
        </w:r>
        <w:r>
          <w:rPr>
            <w:noProof/>
            <w:webHidden/>
          </w:rPr>
        </w:r>
        <w:r>
          <w:rPr>
            <w:noProof/>
            <w:webHidden/>
          </w:rPr>
          <w:fldChar w:fldCharType="separate"/>
        </w:r>
        <w:r>
          <w:rPr>
            <w:noProof/>
            <w:webHidden/>
          </w:rPr>
          <w:t>48</w:t>
        </w:r>
        <w:r>
          <w:rPr>
            <w:noProof/>
            <w:webHidden/>
          </w:rPr>
          <w:fldChar w:fldCharType="end"/>
        </w:r>
      </w:hyperlink>
    </w:p>
    <w:p w14:paraId="5A4FB7CA"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78" w:history="1">
        <w:r w:rsidRPr="00865E32">
          <w:rPr>
            <w:rStyle w:val="Hyperlink"/>
            <w:noProof/>
          </w:rPr>
          <w:t>4.2 Nội dung đã làm được</w:t>
        </w:r>
        <w:r>
          <w:rPr>
            <w:noProof/>
            <w:webHidden/>
          </w:rPr>
          <w:tab/>
        </w:r>
        <w:r>
          <w:rPr>
            <w:noProof/>
            <w:webHidden/>
          </w:rPr>
          <w:fldChar w:fldCharType="begin"/>
        </w:r>
        <w:r>
          <w:rPr>
            <w:noProof/>
            <w:webHidden/>
          </w:rPr>
          <w:instrText xml:space="preserve"> PAGEREF _Toc186793678 \h </w:instrText>
        </w:r>
        <w:r>
          <w:rPr>
            <w:noProof/>
            <w:webHidden/>
          </w:rPr>
        </w:r>
        <w:r>
          <w:rPr>
            <w:noProof/>
            <w:webHidden/>
          </w:rPr>
          <w:fldChar w:fldCharType="separate"/>
        </w:r>
        <w:r>
          <w:rPr>
            <w:noProof/>
            <w:webHidden/>
          </w:rPr>
          <w:t>49</w:t>
        </w:r>
        <w:r>
          <w:rPr>
            <w:noProof/>
            <w:webHidden/>
          </w:rPr>
          <w:fldChar w:fldCharType="end"/>
        </w:r>
      </w:hyperlink>
    </w:p>
    <w:p w14:paraId="3F4AA9BB" w14:textId="77777777" w:rsidR="006D439D" w:rsidRDefault="006D439D">
      <w:pPr>
        <w:pStyle w:val="TOC2"/>
        <w:tabs>
          <w:tab w:val="right" w:leader="dot" w:pos="9062"/>
        </w:tabs>
        <w:rPr>
          <w:rFonts w:asciiTheme="minorHAnsi" w:eastAsiaTheme="minorEastAsia" w:hAnsiTheme="minorHAnsi" w:cstheme="minorBidi"/>
          <w:noProof/>
          <w:sz w:val="22"/>
          <w:szCs w:val="22"/>
        </w:rPr>
      </w:pPr>
      <w:hyperlink w:anchor="_Toc186793679" w:history="1">
        <w:r w:rsidRPr="00865E32">
          <w:rPr>
            <w:rStyle w:val="Hyperlink"/>
            <w:noProof/>
          </w:rPr>
          <w:t>4.3 Hướng phát triển</w:t>
        </w:r>
        <w:r>
          <w:rPr>
            <w:noProof/>
            <w:webHidden/>
          </w:rPr>
          <w:tab/>
        </w:r>
        <w:r>
          <w:rPr>
            <w:noProof/>
            <w:webHidden/>
          </w:rPr>
          <w:fldChar w:fldCharType="begin"/>
        </w:r>
        <w:r>
          <w:rPr>
            <w:noProof/>
            <w:webHidden/>
          </w:rPr>
          <w:instrText xml:space="preserve"> PAGEREF _Toc186793679 \h </w:instrText>
        </w:r>
        <w:r>
          <w:rPr>
            <w:noProof/>
            <w:webHidden/>
          </w:rPr>
        </w:r>
        <w:r>
          <w:rPr>
            <w:noProof/>
            <w:webHidden/>
          </w:rPr>
          <w:fldChar w:fldCharType="separate"/>
        </w:r>
        <w:r>
          <w:rPr>
            <w:noProof/>
            <w:webHidden/>
          </w:rPr>
          <w:t>49</w:t>
        </w:r>
        <w:r>
          <w:rPr>
            <w:noProof/>
            <w:webHidden/>
          </w:rPr>
          <w:fldChar w:fldCharType="end"/>
        </w:r>
      </w:hyperlink>
    </w:p>
    <w:p w14:paraId="2E5E539C" w14:textId="77777777" w:rsidR="006D439D" w:rsidRDefault="006D439D">
      <w:pPr>
        <w:pStyle w:val="TOC1"/>
        <w:rPr>
          <w:rFonts w:asciiTheme="minorHAnsi" w:eastAsiaTheme="minorEastAsia" w:hAnsiTheme="minorHAnsi" w:cstheme="minorBidi"/>
          <w:b w:val="0"/>
          <w:noProof/>
          <w:sz w:val="22"/>
          <w:szCs w:val="22"/>
        </w:rPr>
      </w:pPr>
      <w:hyperlink w:anchor="_Toc186793680" w:history="1">
        <w:r w:rsidRPr="00865E32">
          <w:rPr>
            <w:rStyle w:val="Hyperlink"/>
            <w:bCs/>
            <w:noProof/>
          </w:rPr>
          <w:t>TÀI LIỆU THAM KHẢO</w:t>
        </w:r>
        <w:r>
          <w:rPr>
            <w:noProof/>
            <w:webHidden/>
          </w:rPr>
          <w:tab/>
        </w:r>
        <w:r>
          <w:rPr>
            <w:noProof/>
            <w:webHidden/>
          </w:rPr>
          <w:fldChar w:fldCharType="begin"/>
        </w:r>
        <w:r>
          <w:rPr>
            <w:noProof/>
            <w:webHidden/>
          </w:rPr>
          <w:instrText xml:space="preserve"> PAGEREF _Toc186793680 \h </w:instrText>
        </w:r>
        <w:r>
          <w:rPr>
            <w:noProof/>
            <w:webHidden/>
          </w:rPr>
        </w:r>
        <w:r>
          <w:rPr>
            <w:noProof/>
            <w:webHidden/>
          </w:rPr>
          <w:fldChar w:fldCharType="separate"/>
        </w:r>
        <w:r>
          <w:rPr>
            <w:noProof/>
            <w:webHidden/>
          </w:rPr>
          <w:t>52</w:t>
        </w:r>
        <w:r>
          <w:rPr>
            <w:noProof/>
            <w:webHidden/>
          </w:rPr>
          <w:fldChar w:fldCharType="end"/>
        </w:r>
      </w:hyperlink>
    </w:p>
    <w:p w14:paraId="2F684755" w14:textId="77777777" w:rsidR="008A3F1D" w:rsidRDefault="00BD2561">
      <w:r>
        <w:fldChar w:fldCharType="end"/>
      </w:r>
    </w:p>
    <w:p w14:paraId="4E8550B5" w14:textId="77777777" w:rsidR="00D7294D" w:rsidRDefault="00B96259" w:rsidP="00DD5CB3">
      <w:pPr>
        <w:tabs>
          <w:tab w:val="left" w:pos="4680"/>
        </w:tabs>
        <w:spacing w:line="360" w:lineRule="auto"/>
        <w:jc w:val="center"/>
        <w:rPr>
          <w:bCs/>
          <w:sz w:val="30"/>
          <w:szCs w:val="20"/>
          <w:lang w:val="vi-VN"/>
        </w:rPr>
      </w:pPr>
      <w:r>
        <w:rPr>
          <w:bCs/>
          <w:sz w:val="30"/>
          <w:szCs w:val="20"/>
        </w:rPr>
        <w:br w:type="page"/>
      </w:r>
      <w:r w:rsidR="0094644E">
        <w:rPr>
          <w:bCs/>
          <w:sz w:val="30"/>
          <w:szCs w:val="20"/>
          <w:lang w:val="vi-VN"/>
        </w:rPr>
        <w:t>MỤC LỤC BẢNG</w:t>
      </w:r>
    </w:p>
    <w:p w14:paraId="7166A7EA" w14:textId="77777777" w:rsidR="006D439D" w:rsidRPr="006D439D" w:rsidRDefault="009203F9" w:rsidP="006D439D">
      <w:pPr>
        <w:pStyle w:val="TableofFigures"/>
        <w:tabs>
          <w:tab w:val="right" w:leader="dot" w:pos="9062"/>
        </w:tabs>
        <w:spacing w:line="360" w:lineRule="auto"/>
        <w:rPr>
          <w:rFonts w:asciiTheme="minorHAnsi" w:eastAsiaTheme="minorEastAsia" w:hAnsiTheme="minorHAnsi" w:cstheme="minorBidi"/>
          <w:noProof/>
          <w:sz w:val="26"/>
          <w:szCs w:val="26"/>
        </w:rPr>
      </w:pPr>
      <w:r w:rsidRPr="006D439D">
        <w:rPr>
          <w:rStyle w:val="Hyperlink"/>
          <w:noProof/>
          <w:sz w:val="26"/>
          <w:szCs w:val="26"/>
        </w:rPr>
        <w:fldChar w:fldCharType="begin"/>
      </w:r>
      <w:r w:rsidRPr="006D439D">
        <w:rPr>
          <w:rStyle w:val="Hyperlink"/>
          <w:noProof/>
          <w:sz w:val="26"/>
          <w:szCs w:val="26"/>
        </w:rPr>
        <w:instrText xml:space="preserve"> TOC \h \z \t "Bảng" \c </w:instrText>
      </w:r>
      <w:r w:rsidRPr="006D439D">
        <w:rPr>
          <w:rStyle w:val="Hyperlink"/>
          <w:noProof/>
          <w:sz w:val="26"/>
          <w:szCs w:val="26"/>
        </w:rPr>
        <w:fldChar w:fldCharType="separate"/>
      </w:r>
      <w:hyperlink w:anchor="_Toc186793681" w:history="1">
        <w:r w:rsidR="006D439D" w:rsidRPr="006D439D">
          <w:rPr>
            <w:rStyle w:val="Hyperlink"/>
            <w:noProof/>
            <w:sz w:val="26"/>
            <w:szCs w:val="26"/>
          </w:rPr>
          <w:t>Bảng 2.1 Đăng ký</w:t>
        </w:r>
        <w:r w:rsidR="006D439D" w:rsidRPr="006D439D">
          <w:rPr>
            <w:noProof/>
            <w:webHidden/>
            <w:sz w:val="26"/>
            <w:szCs w:val="26"/>
          </w:rPr>
          <w:tab/>
        </w:r>
        <w:r w:rsidR="006D439D" w:rsidRPr="006D439D">
          <w:rPr>
            <w:noProof/>
            <w:webHidden/>
            <w:sz w:val="26"/>
            <w:szCs w:val="26"/>
          </w:rPr>
          <w:fldChar w:fldCharType="begin"/>
        </w:r>
        <w:r w:rsidR="006D439D" w:rsidRPr="006D439D">
          <w:rPr>
            <w:noProof/>
            <w:webHidden/>
            <w:sz w:val="26"/>
            <w:szCs w:val="26"/>
          </w:rPr>
          <w:instrText xml:space="preserve"> PAGEREF _Toc186793681 \h </w:instrText>
        </w:r>
        <w:r w:rsidR="006D439D" w:rsidRPr="006D439D">
          <w:rPr>
            <w:noProof/>
            <w:webHidden/>
            <w:sz w:val="26"/>
            <w:szCs w:val="26"/>
          </w:rPr>
        </w:r>
        <w:r w:rsidR="006D439D" w:rsidRPr="006D439D">
          <w:rPr>
            <w:noProof/>
            <w:webHidden/>
            <w:sz w:val="26"/>
            <w:szCs w:val="26"/>
          </w:rPr>
          <w:fldChar w:fldCharType="separate"/>
        </w:r>
        <w:r w:rsidR="006D439D" w:rsidRPr="006D439D">
          <w:rPr>
            <w:noProof/>
            <w:webHidden/>
            <w:sz w:val="26"/>
            <w:szCs w:val="26"/>
          </w:rPr>
          <w:t>20</w:t>
        </w:r>
        <w:r w:rsidR="006D439D" w:rsidRPr="006D439D">
          <w:rPr>
            <w:noProof/>
            <w:webHidden/>
            <w:sz w:val="26"/>
            <w:szCs w:val="26"/>
          </w:rPr>
          <w:fldChar w:fldCharType="end"/>
        </w:r>
      </w:hyperlink>
    </w:p>
    <w:p w14:paraId="0A44C2F5"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2" w:history="1">
        <w:r w:rsidRPr="006D439D">
          <w:rPr>
            <w:rStyle w:val="Hyperlink"/>
            <w:noProof/>
            <w:sz w:val="26"/>
            <w:szCs w:val="26"/>
          </w:rPr>
          <w:t>Bảng 2.2 Đăng nhập</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_Toc186793682 \h </w:instrText>
        </w:r>
        <w:r w:rsidRPr="006D439D">
          <w:rPr>
            <w:noProof/>
            <w:webHidden/>
            <w:sz w:val="26"/>
            <w:szCs w:val="26"/>
          </w:rPr>
        </w:r>
        <w:r w:rsidRPr="006D439D">
          <w:rPr>
            <w:noProof/>
            <w:webHidden/>
            <w:sz w:val="26"/>
            <w:szCs w:val="26"/>
          </w:rPr>
          <w:fldChar w:fldCharType="separate"/>
        </w:r>
        <w:r w:rsidRPr="006D439D">
          <w:rPr>
            <w:noProof/>
            <w:webHidden/>
            <w:sz w:val="26"/>
            <w:szCs w:val="26"/>
          </w:rPr>
          <w:t>21</w:t>
        </w:r>
        <w:r w:rsidRPr="006D439D">
          <w:rPr>
            <w:noProof/>
            <w:webHidden/>
            <w:sz w:val="26"/>
            <w:szCs w:val="26"/>
          </w:rPr>
          <w:fldChar w:fldCharType="end"/>
        </w:r>
      </w:hyperlink>
    </w:p>
    <w:p w14:paraId="0AF7E9BA"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3" w:history="1">
        <w:r w:rsidRPr="006D439D">
          <w:rPr>
            <w:rStyle w:val="Hyperlink"/>
            <w:noProof/>
            <w:sz w:val="26"/>
            <w:szCs w:val="26"/>
          </w:rPr>
          <w:t>Bảng 2.3 Tìm kiếm sản phẩm</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_Toc186793683 \h </w:instrText>
        </w:r>
        <w:r w:rsidRPr="006D439D">
          <w:rPr>
            <w:noProof/>
            <w:webHidden/>
            <w:sz w:val="26"/>
            <w:szCs w:val="26"/>
          </w:rPr>
        </w:r>
        <w:r w:rsidRPr="006D439D">
          <w:rPr>
            <w:noProof/>
            <w:webHidden/>
            <w:sz w:val="26"/>
            <w:szCs w:val="26"/>
          </w:rPr>
          <w:fldChar w:fldCharType="separate"/>
        </w:r>
        <w:r w:rsidRPr="006D439D">
          <w:rPr>
            <w:noProof/>
            <w:webHidden/>
            <w:sz w:val="26"/>
            <w:szCs w:val="26"/>
          </w:rPr>
          <w:t>22</w:t>
        </w:r>
        <w:r w:rsidRPr="006D439D">
          <w:rPr>
            <w:noProof/>
            <w:webHidden/>
            <w:sz w:val="26"/>
            <w:szCs w:val="26"/>
          </w:rPr>
          <w:fldChar w:fldCharType="end"/>
        </w:r>
      </w:hyperlink>
    </w:p>
    <w:p w14:paraId="63CE4B4D"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4" w:history="1">
        <w:r w:rsidRPr="006D439D">
          <w:rPr>
            <w:rStyle w:val="Hyperlink"/>
            <w:noProof/>
            <w:sz w:val="26"/>
            <w:szCs w:val="26"/>
          </w:rPr>
          <w:t>Bảng 2.4 Quản lý sản phẩm giỏ hàng</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_Toc186793684 \h </w:instrText>
        </w:r>
        <w:r w:rsidRPr="006D439D">
          <w:rPr>
            <w:noProof/>
            <w:webHidden/>
            <w:sz w:val="26"/>
            <w:szCs w:val="26"/>
          </w:rPr>
        </w:r>
        <w:r w:rsidRPr="006D439D">
          <w:rPr>
            <w:noProof/>
            <w:webHidden/>
            <w:sz w:val="26"/>
            <w:szCs w:val="26"/>
          </w:rPr>
          <w:fldChar w:fldCharType="separate"/>
        </w:r>
        <w:r w:rsidRPr="006D439D">
          <w:rPr>
            <w:noProof/>
            <w:webHidden/>
            <w:sz w:val="26"/>
            <w:szCs w:val="26"/>
          </w:rPr>
          <w:t>23</w:t>
        </w:r>
        <w:r w:rsidRPr="006D439D">
          <w:rPr>
            <w:noProof/>
            <w:webHidden/>
            <w:sz w:val="26"/>
            <w:szCs w:val="26"/>
          </w:rPr>
          <w:fldChar w:fldCharType="end"/>
        </w:r>
      </w:hyperlink>
    </w:p>
    <w:p w14:paraId="7C2BB4CB"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5" w:history="1">
        <w:r w:rsidRPr="006D439D">
          <w:rPr>
            <w:rStyle w:val="Hyperlink"/>
            <w:noProof/>
            <w:sz w:val="26"/>
            <w:szCs w:val="26"/>
          </w:rPr>
          <w:t>Bảng 2.5  Thanh toán</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_Toc186793685 \h </w:instrText>
        </w:r>
        <w:r w:rsidRPr="006D439D">
          <w:rPr>
            <w:noProof/>
            <w:webHidden/>
            <w:sz w:val="26"/>
            <w:szCs w:val="26"/>
          </w:rPr>
        </w:r>
        <w:r w:rsidRPr="006D439D">
          <w:rPr>
            <w:noProof/>
            <w:webHidden/>
            <w:sz w:val="26"/>
            <w:szCs w:val="26"/>
          </w:rPr>
          <w:fldChar w:fldCharType="separate"/>
        </w:r>
        <w:r w:rsidRPr="006D439D">
          <w:rPr>
            <w:noProof/>
            <w:webHidden/>
            <w:sz w:val="26"/>
            <w:szCs w:val="26"/>
          </w:rPr>
          <w:t>24</w:t>
        </w:r>
        <w:r w:rsidRPr="006D439D">
          <w:rPr>
            <w:noProof/>
            <w:webHidden/>
            <w:sz w:val="26"/>
            <w:szCs w:val="26"/>
          </w:rPr>
          <w:fldChar w:fldCharType="end"/>
        </w:r>
      </w:hyperlink>
    </w:p>
    <w:p w14:paraId="33C3B832"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6" w:history="1">
        <w:r w:rsidRPr="006D439D">
          <w:rPr>
            <w:rStyle w:val="Hyperlink"/>
            <w:noProof/>
            <w:sz w:val="26"/>
            <w:szCs w:val="26"/>
          </w:rPr>
          <w:t>Bảng 2.6  Chỉnh sửa thông tin người dùng</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_Toc186793686 \h </w:instrText>
        </w:r>
        <w:r w:rsidRPr="006D439D">
          <w:rPr>
            <w:noProof/>
            <w:webHidden/>
            <w:sz w:val="26"/>
            <w:szCs w:val="26"/>
          </w:rPr>
        </w:r>
        <w:r w:rsidRPr="006D439D">
          <w:rPr>
            <w:noProof/>
            <w:webHidden/>
            <w:sz w:val="26"/>
            <w:szCs w:val="26"/>
          </w:rPr>
          <w:fldChar w:fldCharType="separate"/>
        </w:r>
        <w:r w:rsidRPr="006D439D">
          <w:rPr>
            <w:noProof/>
            <w:webHidden/>
            <w:sz w:val="26"/>
            <w:szCs w:val="26"/>
          </w:rPr>
          <w:t>25</w:t>
        </w:r>
        <w:r w:rsidRPr="006D439D">
          <w:rPr>
            <w:noProof/>
            <w:webHidden/>
            <w:sz w:val="26"/>
            <w:szCs w:val="26"/>
          </w:rPr>
          <w:fldChar w:fldCharType="end"/>
        </w:r>
      </w:hyperlink>
    </w:p>
    <w:p w14:paraId="767E3818"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687" w:history="1">
        <w:r w:rsidRPr="006D439D">
          <w:rPr>
            <w:rStyle w:val="Hyperlink"/>
            <w:noProof/>
            <w:sz w:val="26"/>
            <w:szCs w:val="26"/>
          </w:rPr>
          <w:t>Bảng 2.7  Quản lý danh mục yêu thích</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_Toc186793687 \h </w:instrText>
        </w:r>
        <w:r w:rsidRPr="006D439D">
          <w:rPr>
            <w:noProof/>
            <w:webHidden/>
            <w:sz w:val="26"/>
            <w:szCs w:val="26"/>
          </w:rPr>
        </w:r>
        <w:r w:rsidRPr="006D439D">
          <w:rPr>
            <w:noProof/>
            <w:webHidden/>
            <w:sz w:val="26"/>
            <w:szCs w:val="26"/>
          </w:rPr>
          <w:fldChar w:fldCharType="separate"/>
        </w:r>
        <w:r w:rsidRPr="006D439D">
          <w:rPr>
            <w:noProof/>
            <w:webHidden/>
            <w:sz w:val="26"/>
            <w:szCs w:val="26"/>
          </w:rPr>
          <w:t>26</w:t>
        </w:r>
        <w:r w:rsidRPr="006D439D">
          <w:rPr>
            <w:noProof/>
            <w:webHidden/>
            <w:sz w:val="26"/>
            <w:szCs w:val="26"/>
          </w:rPr>
          <w:fldChar w:fldCharType="end"/>
        </w:r>
      </w:hyperlink>
    </w:p>
    <w:p w14:paraId="5599C650" w14:textId="77777777" w:rsidR="0074799A" w:rsidRPr="006D439D" w:rsidRDefault="009203F9" w:rsidP="006D439D">
      <w:pPr>
        <w:pStyle w:val="TableofFigures"/>
        <w:tabs>
          <w:tab w:val="right" w:leader="dot" w:pos="9062"/>
        </w:tabs>
        <w:spacing w:line="360" w:lineRule="auto"/>
        <w:rPr>
          <w:rStyle w:val="Hyperlink"/>
          <w:noProof/>
          <w:sz w:val="26"/>
          <w:szCs w:val="26"/>
        </w:rPr>
      </w:pPr>
      <w:r w:rsidRPr="006D439D">
        <w:rPr>
          <w:rStyle w:val="Hyperlink"/>
          <w:noProof/>
          <w:sz w:val="26"/>
          <w:szCs w:val="26"/>
        </w:rPr>
        <w:fldChar w:fldCharType="end"/>
      </w:r>
    </w:p>
    <w:p w14:paraId="0759BB9D" w14:textId="77777777" w:rsidR="0074799A" w:rsidRPr="0074799A" w:rsidRDefault="0074799A" w:rsidP="0074799A">
      <w:pPr>
        <w:rPr>
          <w:sz w:val="30"/>
          <w:szCs w:val="20"/>
        </w:rPr>
      </w:pPr>
    </w:p>
    <w:p w14:paraId="187F33A1" w14:textId="77777777" w:rsidR="0074799A" w:rsidRPr="0074799A" w:rsidRDefault="0074799A" w:rsidP="0074799A">
      <w:pPr>
        <w:rPr>
          <w:sz w:val="30"/>
          <w:szCs w:val="20"/>
        </w:rPr>
      </w:pPr>
    </w:p>
    <w:p w14:paraId="62EC66CD" w14:textId="77777777" w:rsidR="0074799A" w:rsidRPr="0074799A" w:rsidRDefault="0074799A" w:rsidP="0074799A">
      <w:pPr>
        <w:rPr>
          <w:sz w:val="30"/>
          <w:szCs w:val="20"/>
        </w:rPr>
      </w:pPr>
    </w:p>
    <w:p w14:paraId="2230B2F9" w14:textId="77777777" w:rsidR="0074799A" w:rsidRPr="0074799A" w:rsidRDefault="0074799A" w:rsidP="0074799A">
      <w:pPr>
        <w:rPr>
          <w:sz w:val="30"/>
          <w:szCs w:val="20"/>
        </w:rPr>
      </w:pPr>
    </w:p>
    <w:p w14:paraId="414EAE88" w14:textId="77777777" w:rsidR="0074799A" w:rsidRPr="0074799A" w:rsidRDefault="0074799A" w:rsidP="0074799A">
      <w:pPr>
        <w:rPr>
          <w:sz w:val="30"/>
          <w:szCs w:val="20"/>
        </w:rPr>
      </w:pPr>
    </w:p>
    <w:p w14:paraId="028A7A77" w14:textId="77777777" w:rsidR="0074799A" w:rsidRPr="0074799A" w:rsidRDefault="0074799A" w:rsidP="0074799A">
      <w:pPr>
        <w:rPr>
          <w:sz w:val="30"/>
          <w:szCs w:val="20"/>
        </w:rPr>
      </w:pPr>
    </w:p>
    <w:p w14:paraId="1588DFA8" w14:textId="77777777" w:rsidR="0074799A" w:rsidRPr="0074799A" w:rsidRDefault="0074799A" w:rsidP="0074799A">
      <w:pPr>
        <w:rPr>
          <w:sz w:val="30"/>
          <w:szCs w:val="20"/>
        </w:rPr>
      </w:pPr>
    </w:p>
    <w:p w14:paraId="3EF8DAE5" w14:textId="77777777" w:rsidR="0074799A" w:rsidRPr="0074799A" w:rsidRDefault="0074799A" w:rsidP="0074799A">
      <w:pPr>
        <w:rPr>
          <w:sz w:val="30"/>
          <w:szCs w:val="20"/>
        </w:rPr>
      </w:pPr>
    </w:p>
    <w:p w14:paraId="6BF249C6" w14:textId="77777777" w:rsidR="0074799A" w:rsidRPr="0074799A" w:rsidRDefault="0074799A" w:rsidP="0074799A">
      <w:pPr>
        <w:rPr>
          <w:sz w:val="30"/>
          <w:szCs w:val="20"/>
        </w:rPr>
      </w:pPr>
    </w:p>
    <w:p w14:paraId="49050ED1" w14:textId="77777777" w:rsidR="00415E96" w:rsidRDefault="00415E96" w:rsidP="00917215">
      <w:pPr>
        <w:pStyle w:val="TableofFigures"/>
        <w:tabs>
          <w:tab w:val="right" w:leader="dot" w:pos="9062"/>
        </w:tabs>
        <w:jc w:val="center"/>
        <w:rPr>
          <w:bCs/>
          <w:sz w:val="30"/>
          <w:szCs w:val="20"/>
        </w:rPr>
      </w:pPr>
    </w:p>
    <w:p w14:paraId="62163254" w14:textId="77777777" w:rsidR="00415E96" w:rsidRDefault="00415E96" w:rsidP="00917215">
      <w:pPr>
        <w:pStyle w:val="TableofFigures"/>
        <w:tabs>
          <w:tab w:val="right" w:leader="dot" w:pos="9062"/>
        </w:tabs>
        <w:jc w:val="center"/>
        <w:rPr>
          <w:bCs/>
          <w:sz w:val="30"/>
          <w:szCs w:val="20"/>
        </w:rPr>
      </w:pPr>
    </w:p>
    <w:p w14:paraId="0895A885" w14:textId="77777777" w:rsidR="00415E96" w:rsidRDefault="00415E96" w:rsidP="00917215">
      <w:pPr>
        <w:pStyle w:val="TableofFigures"/>
        <w:tabs>
          <w:tab w:val="right" w:leader="dot" w:pos="9062"/>
        </w:tabs>
        <w:jc w:val="center"/>
        <w:rPr>
          <w:bCs/>
          <w:sz w:val="30"/>
          <w:szCs w:val="20"/>
        </w:rPr>
      </w:pPr>
    </w:p>
    <w:p w14:paraId="706EAE49" w14:textId="77777777" w:rsidR="00415E96" w:rsidRDefault="00415E96" w:rsidP="00917215">
      <w:pPr>
        <w:pStyle w:val="TableofFigures"/>
        <w:tabs>
          <w:tab w:val="right" w:leader="dot" w:pos="9062"/>
        </w:tabs>
        <w:jc w:val="center"/>
        <w:rPr>
          <w:bCs/>
          <w:sz w:val="30"/>
          <w:szCs w:val="20"/>
        </w:rPr>
      </w:pPr>
    </w:p>
    <w:p w14:paraId="5A5B83AE" w14:textId="77777777" w:rsidR="006D439D" w:rsidRDefault="006D439D" w:rsidP="006D439D"/>
    <w:p w14:paraId="03D79211" w14:textId="77777777" w:rsidR="006D439D" w:rsidRDefault="006D439D" w:rsidP="006D439D"/>
    <w:p w14:paraId="000B4037" w14:textId="77777777" w:rsidR="006D439D" w:rsidRDefault="006D439D" w:rsidP="006D439D"/>
    <w:p w14:paraId="4AAB2DA2" w14:textId="77777777" w:rsidR="006D439D" w:rsidRDefault="006D439D" w:rsidP="006D439D"/>
    <w:p w14:paraId="24028DC6" w14:textId="77777777" w:rsidR="006D439D" w:rsidRDefault="006D439D" w:rsidP="006D439D"/>
    <w:p w14:paraId="1105B7F4" w14:textId="77777777" w:rsidR="006D439D" w:rsidRDefault="006D439D" w:rsidP="006D439D"/>
    <w:p w14:paraId="236EC902" w14:textId="77777777" w:rsidR="006D439D" w:rsidRDefault="006D439D" w:rsidP="006D439D"/>
    <w:p w14:paraId="6C22227F" w14:textId="77777777" w:rsidR="006D439D" w:rsidRDefault="006D439D" w:rsidP="006D439D"/>
    <w:p w14:paraId="74925AFE" w14:textId="77777777" w:rsidR="006D439D" w:rsidRDefault="006D439D" w:rsidP="006D439D"/>
    <w:p w14:paraId="2DB9C207" w14:textId="77777777" w:rsidR="006D439D" w:rsidRDefault="006D439D" w:rsidP="006D439D"/>
    <w:p w14:paraId="4A5554D8" w14:textId="77777777" w:rsidR="006D439D" w:rsidRDefault="006D439D" w:rsidP="006D439D"/>
    <w:p w14:paraId="46A4B531" w14:textId="77777777" w:rsidR="006D439D" w:rsidRDefault="006D439D" w:rsidP="006D439D"/>
    <w:p w14:paraId="37C7E0A8" w14:textId="77777777" w:rsidR="006D439D" w:rsidRDefault="006D439D" w:rsidP="006D439D"/>
    <w:p w14:paraId="0A026E4B" w14:textId="77777777" w:rsidR="006D439D" w:rsidRDefault="006D439D" w:rsidP="006D439D"/>
    <w:p w14:paraId="1A4DDDE2" w14:textId="77777777" w:rsidR="006D439D" w:rsidRDefault="006D439D" w:rsidP="006D439D"/>
    <w:p w14:paraId="3845E824" w14:textId="77777777" w:rsidR="006D439D" w:rsidRDefault="006D439D" w:rsidP="006D439D"/>
    <w:p w14:paraId="6CE77A07" w14:textId="77777777" w:rsidR="006D439D" w:rsidRDefault="006D439D" w:rsidP="006D439D"/>
    <w:p w14:paraId="07414D4A" w14:textId="77777777" w:rsidR="006D439D" w:rsidRDefault="006D439D" w:rsidP="006D439D"/>
    <w:p w14:paraId="6F3ED557" w14:textId="77777777" w:rsidR="006D439D" w:rsidRDefault="006D439D" w:rsidP="006D439D"/>
    <w:p w14:paraId="588B530E" w14:textId="77777777" w:rsidR="006D439D" w:rsidRPr="006D439D" w:rsidRDefault="006D439D" w:rsidP="006D439D">
      <w:bookmarkStart w:id="3" w:name="_GoBack"/>
      <w:bookmarkEnd w:id="3"/>
    </w:p>
    <w:p w14:paraId="61211AA8" w14:textId="77777777" w:rsidR="00917215" w:rsidRPr="006D439D" w:rsidRDefault="00917215" w:rsidP="006D439D">
      <w:pPr>
        <w:pStyle w:val="TableofFigures"/>
        <w:tabs>
          <w:tab w:val="right" w:leader="dot" w:pos="9062"/>
        </w:tabs>
        <w:spacing w:line="360" w:lineRule="auto"/>
        <w:jc w:val="center"/>
        <w:rPr>
          <w:bCs/>
          <w:sz w:val="26"/>
          <w:szCs w:val="26"/>
        </w:rPr>
      </w:pPr>
      <w:r w:rsidRPr="006D439D">
        <w:rPr>
          <w:bCs/>
          <w:sz w:val="26"/>
          <w:szCs w:val="26"/>
        </w:rPr>
        <w:t>MỤC LỤC ẢNH</w:t>
      </w:r>
    </w:p>
    <w:p w14:paraId="4E088DDA" w14:textId="77777777" w:rsidR="00917215" w:rsidRPr="006D439D" w:rsidRDefault="00917215" w:rsidP="006D439D">
      <w:pPr>
        <w:pStyle w:val="TableofFigures"/>
        <w:tabs>
          <w:tab w:val="right" w:leader="dot" w:pos="9062"/>
        </w:tabs>
        <w:spacing w:line="360" w:lineRule="auto"/>
        <w:rPr>
          <w:bCs/>
          <w:sz w:val="26"/>
          <w:szCs w:val="26"/>
        </w:rPr>
      </w:pPr>
    </w:p>
    <w:p w14:paraId="4E615018" w14:textId="77777777" w:rsidR="006D439D" w:rsidRPr="006D439D" w:rsidRDefault="00917215" w:rsidP="006D439D">
      <w:pPr>
        <w:pStyle w:val="TableofFigures"/>
        <w:tabs>
          <w:tab w:val="right" w:leader="dot" w:pos="9062"/>
        </w:tabs>
        <w:spacing w:line="360" w:lineRule="auto"/>
        <w:rPr>
          <w:rFonts w:asciiTheme="minorHAnsi" w:eastAsiaTheme="minorEastAsia" w:hAnsiTheme="minorHAnsi" w:cstheme="minorBidi"/>
          <w:noProof/>
          <w:sz w:val="26"/>
          <w:szCs w:val="26"/>
        </w:rPr>
      </w:pPr>
      <w:r w:rsidRPr="006D439D">
        <w:rPr>
          <w:rStyle w:val="Hyperlink"/>
          <w:noProof/>
          <w:sz w:val="26"/>
          <w:szCs w:val="26"/>
        </w:rPr>
        <w:fldChar w:fldCharType="begin"/>
      </w:r>
      <w:r w:rsidRPr="006D439D">
        <w:rPr>
          <w:rStyle w:val="Hyperlink"/>
          <w:noProof/>
          <w:sz w:val="26"/>
          <w:szCs w:val="26"/>
        </w:rPr>
        <w:instrText xml:space="preserve"> TOC \h \z \t "hinh1" \c </w:instrText>
      </w:r>
      <w:r w:rsidRPr="006D439D">
        <w:rPr>
          <w:rStyle w:val="Hyperlink"/>
          <w:noProof/>
          <w:sz w:val="26"/>
          <w:szCs w:val="26"/>
        </w:rPr>
        <w:fldChar w:fldCharType="separate"/>
      </w:r>
      <w:hyperlink w:anchor="_Toc186793966" w:history="1">
        <w:r w:rsidR="006D439D" w:rsidRPr="006D439D">
          <w:rPr>
            <w:rStyle w:val="Hyperlink"/>
            <w:noProof/>
            <w:sz w:val="26"/>
            <w:szCs w:val="26"/>
          </w:rPr>
          <w:t>Hình 2.1 Mô hình ERD</w:t>
        </w:r>
        <w:r w:rsidR="006D439D" w:rsidRPr="006D439D">
          <w:rPr>
            <w:noProof/>
            <w:webHidden/>
            <w:sz w:val="26"/>
            <w:szCs w:val="26"/>
          </w:rPr>
          <w:tab/>
        </w:r>
        <w:r w:rsidR="006D439D" w:rsidRPr="006D439D">
          <w:rPr>
            <w:noProof/>
            <w:webHidden/>
            <w:sz w:val="26"/>
            <w:szCs w:val="26"/>
          </w:rPr>
          <w:fldChar w:fldCharType="begin"/>
        </w:r>
        <w:r w:rsidR="006D439D" w:rsidRPr="006D439D">
          <w:rPr>
            <w:noProof/>
            <w:webHidden/>
            <w:sz w:val="26"/>
            <w:szCs w:val="26"/>
          </w:rPr>
          <w:instrText xml:space="preserve"> PAGEREF _Toc186793966 \h </w:instrText>
        </w:r>
        <w:r w:rsidR="006D439D" w:rsidRPr="006D439D">
          <w:rPr>
            <w:noProof/>
            <w:webHidden/>
            <w:sz w:val="26"/>
            <w:szCs w:val="26"/>
          </w:rPr>
        </w:r>
        <w:r w:rsidR="006D439D" w:rsidRPr="006D439D">
          <w:rPr>
            <w:noProof/>
            <w:webHidden/>
            <w:sz w:val="26"/>
            <w:szCs w:val="26"/>
          </w:rPr>
          <w:fldChar w:fldCharType="separate"/>
        </w:r>
        <w:r w:rsidR="006D439D" w:rsidRPr="006D439D">
          <w:rPr>
            <w:noProof/>
            <w:webHidden/>
            <w:sz w:val="26"/>
            <w:szCs w:val="26"/>
          </w:rPr>
          <w:t>30</w:t>
        </w:r>
        <w:r w:rsidR="006D439D" w:rsidRPr="006D439D">
          <w:rPr>
            <w:noProof/>
            <w:webHidden/>
            <w:sz w:val="26"/>
            <w:szCs w:val="26"/>
          </w:rPr>
          <w:fldChar w:fldCharType="end"/>
        </w:r>
      </w:hyperlink>
    </w:p>
    <w:p w14:paraId="064A7F31"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67" w:history="1">
        <w:r w:rsidRPr="006D439D">
          <w:rPr>
            <w:rStyle w:val="Hyperlink"/>
            <w:noProof/>
            <w:sz w:val="26"/>
            <w:szCs w:val="26"/>
          </w:rPr>
          <w:t>Hình 2.</w:t>
        </w:r>
        <w:r w:rsidRPr="006D439D">
          <w:rPr>
            <w:rStyle w:val="Hyperlink"/>
            <w:noProof/>
            <w:sz w:val="26"/>
            <w:szCs w:val="26"/>
            <w:lang w:val="vi-VN"/>
          </w:rPr>
          <w:t>2</w:t>
        </w:r>
        <w:r w:rsidRPr="006D439D">
          <w:rPr>
            <w:rStyle w:val="Hyperlink"/>
            <w:noProof/>
            <w:sz w:val="26"/>
            <w:szCs w:val="26"/>
          </w:rPr>
          <w:t xml:space="preserve"> </w:t>
        </w:r>
        <w:r w:rsidRPr="006D439D">
          <w:rPr>
            <w:rStyle w:val="Hyperlink"/>
            <w:noProof/>
            <w:sz w:val="26"/>
            <w:szCs w:val="26"/>
            <w:lang w:val="vi-VN"/>
          </w:rPr>
          <w:t xml:space="preserve">Mô hình </w:t>
        </w:r>
        <w:r w:rsidRPr="006D439D">
          <w:rPr>
            <w:rStyle w:val="Hyperlink"/>
            <w:noProof/>
            <w:sz w:val="26"/>
            <w:szCs w:val="26"/>
          </w:rPr>
          <w:t xml:space="preserve">Usecase </w:t>
        </w:r>
        <w:r w:rsidRPr="006D439D">
          <w:rPr>
            <w:rStyle w:val="Hyperlink"/>
            <w:noProof/>
            <w:sz w:val="26"/>
            <w:szCs w:val="26"/>
            <w:lang w:val="vi-VN"/>
          </w:rPr>
          <w:t>Tổng quát</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_Toc186793967 \h </w:instrText>
        </w:r>
        <w:r w:rsidRPr="006D439D">
          <w:rPr>
            <w:noProof/>
            <w:webHidden/>
            <w:sz w:val="26"/>
            <w:szCs w:val="26"/>
          </w:rPr>
        </w:r>
        <w:r w:rsidRPr="006D439D">
          <w:rPr>
            <w:noProof/>
            <w:webHidden/>
            <w:sz w:val="26"/>
            <w:szCs w:val="26"/>
          </w:rPr>
          <w:fldChar w:fldCharType="separate"/>
        </w:r>
        <w:r w:rsidRPr="006D439D">
          <w:rPr>
            <w:noProof/>
            <w:webHidden/>
            <w:sz w:val="26"/>
            <w:szCs w:val="26"/>
          </w:rPr>
          <w:t>31</w:t>
        </w:r>
        <w:r w:rsidRPr="006D439D">
          <w:rPr>
            <w:noProof/>
            <w:webHidden/>
            <w:sz w:val="26"/>
            <w:szCs w:val="26"/>
          </w:rPr>
          <w:fldChar w:fldCharType="end"/>
        </w:r>
      </w:hyperlink>
    </w:p>
    <w:p w14:paraId="72FE1F70"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68" w:history="1">
        <w:r w:rsidRPr="006D439D">
          <w:rPr>
            <w:rStyle w:val="Hyperlink"/>
            <w:noProof/>
            <w:sz w:val="26"/>
            <w:szCs w:val="26"/>
          </w:rPr>
          <w:t>Hình 2.</w:t>
        </w:r>
        <w:r w:rsidRPr="006D439D">
          <w:rPr>
            <w:rStyle w:val="Hyperlink"/>
            <w:noProof/>
            <w:sz w:val="26"/>
            <w:szCs w:val="26"/>
            <w:lang w:val="vi-VN"/>
          </w:rPr>
          <w:t>3</w:t>
        </w:r>
        <w:r w:rsidRPr="006D439D">
          <w:rPr>
            <w:rStyle w:val="Hyperlink"/>
            <w:noProof/>
            <w:sz w:val="26"/>
            <w:szCs w:val="26"/>
          </w:rPr>
          <w:t xml:space="preserve"> </w:t>
        </w:r>
        <w:r w:rsidRPr="006D439D">
          <w:rPr>
            <w:rStyle w:val="Hyperlink"/>
            <w:noProof/>
            <w:sz w:val="26"/>
            <w:szCs w:val="26"/>
            <w:lang w:val="vi-VN"/>
          </w:rPr>
          <w:t>Mô hình Usecase phân rã cức năng Đăng nhập-đăng xuất</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_Toc186793968 \h </w:instrText>
        </w:r>
        <w:r w:rsidRPr="006D439D">
          <w:rPr>
            <w:noProof/>
            <w:webHidden/>
            <w:sz w:val="26"/>
            <w:szCs w:val="26"/>
          </w:rPr>
        </w:r>
        <w:r w:rsidRPr="006D439D">
          <w:rPr>
            <w:noProof/>
            <w:webHidden/>
            <w:sz w:val="26"/>
            <w:szCs w:val="26"/>
          </w:rPr>
          <w:fldChar w:fldCharType="separate"/>
        </w:r>
        <w:r w:rsidRPr="006D439D">
          <w:rPr>
            <w:noProof/>
            <w:webHidden/>
            <w:sz w:val="26"/>
            <w:szCs w:val="26"/>
          </w:rPr>
          <w:t>32</w:t>
        </w:r>
        <w:r w:rsidRPr="006D439D">
          <w:rPr>
            <w:noProof/>
            <w:webHidden/>
            <w:sz w:val="26"/>
            <w:szCs w:val="26"/>
          </w:rPr>
          <w:fldChar w:fldCharType="end"/>
        </w:r>
      </w:hyperlink>
    </w:p>
    <w:p w14:paraId="1A090513"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69" w:history="1">
        <w:r w:rsidRPr="006D439D">
          <w:rPr>
            <w:rStyle w:val="Hyperlink"/>
            <w:noProof/>
            <w:sz w:val="26"/>
            <w:szCs w:val="26"/>
          </w:rPr>
          <w:t>Hình 2.</w:t>
        </w:r>
        <w:r w:rsidRPr="006D439D">
          <w:rPr>
            <w:rStyle w:val="Hyperlink"/>
            <w:noProof/>
            <w:sz w:val="26"/>
            <w:szCs w:val="26"/>
            <w:lang w:val="vi-VN"/>
          </w:rPr>
          <w:t>4</w:t>
        </w:r>
        <w:r w:rsidRPr="006D439D">
          <w:rPr>
            <w:rStyle w:val="Hyperlink"/>
            <w:noProof/>
            <w:sz w:val="26"/>
            <w:szCs w:val="26"/>
          </w:rPr>
          <w:t xml:space="preserve"> </w:t>
        </w:r>
        <w:r w:rsidRPr="006D439D">
          <w:rPr>
            <w:rStyle w:val="Hyperlink"/>
            <w:noProof/>
            <w:sz w:val="26"/>
            <w:szCs w:val="26"/>
            <w:lang w:val="vi-VN"/>
          </w:rPr>
          <w:t>Mô hình Usecase phân rã chức năng Đ</w:t>
        </w:r>
        <w:r w:rsidRPr="006D439D">
          <w:rPr>
            <w:rStyle w:val="Hyperlink"/>
            <w:noProof/>
            <w:sz w:val="26"/>
            <w:szCs w:val="26"/>
          </w:rPr>
          <w:t>ăng ký</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_Toc186793969 \h </w:instrText>
        </w:r>
        <w:r w:rsidRPr="006D439D">
          <w:rPr>
            <w:noProof/>
            <w:webHidden/>
            <w:sz w:val="26"/>
            <w:szCs w:val="26"/>
          </w:rPr>
        </w:r>
        <w:r w:rsidRPr="006D439D">
          <w:rPr>
            <w:noProof/>
            <w:webHidden/>
            <w:sz w:val="26"/>
            <w:szCs w:val="26"/>
          </w:rPr>
          <w:fldChar w:fldCharType="separate"/>
        </w:r>
        <w:r w:rsidRPr="006D439D">
          <w:rPr>
            <w:noProof/>
            <w:webHidden/>
            <w:sz w:val="26"/>
            <w:szCs w:val="26"/>
          </w:rPr>
          <w:t>32</w:t>
        </w:r>
        <w:r w:rsidRPr="006D439D">
          <w:rPr>
            <w:noProof/>
            <w:webHidden/>
            <w:sz w:val="26"/>
            <w:szCs w:val="26"/>
          </w:rPr>
          <w:fldChar w:fldCharType="end"/>
        </w:r>
      </w:hyperlink>
    </w:p>
    <w:p w14:paraId="67146744"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0" w:history="1">
        <w:r w:rsidRPr="006D439D">
          <w:rPr>
            <w:rStyle w:val="Hyperlink"/>
            <w:noProof/>
            <w:sz w:val="26"/>
            <w:szCs w:val="26"/>
          </w:rPr>
          <w:t>Hình 2.</w:t>
        </w:r>
        <w:r w:rsidRPr="006D439D">
          <w:rPr>
            <w:rStyle w:val="Hyperlink"/>
            <w:noProof/>
            <w:sz w:val="26"/>
            <w:szCs w:val="26"/>
            <w:lang w:val="vi-VN"/>
          </w:rPr>
          <w:t>5</w:t>
        </w:r>
        <w:r w:rsidRPr="006D439D">
          <w:rPr>
            <w:rStyle w:val="Hyperlink"/>
            <w:noProof/>
            <w:sz w:val="26"/>
            <w:szCs w:val="26"/>
          </w:rPr>
          <w:t xml:space="preserve"> </w:t>
        </w:r>
        <w:r w:rsidRPr="006D439D">
          <w:rPr>
            <w:rStyle w:val="Hyperlink"/>
            <w:noProof/>
            <w:sz w:val="26"/>
            <w:szCs w:val="26"/>
            <w:lang w:val="vi-VN"/>
          </w:rPr>
          <w:t>Mô hình Usecase phân rã chức năng Thanh toán</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_Toc186793970 \h </w:instrText>
        </w:r>
        <w:r w:rsidRPr="006D439D">
          <w:rPr>
            <w:noProof/>
            <w:webHidden/>
            <w:sz w:val="26"/>
            <w:szCs w:val="26"/>
          </w:rPr>
        </w:r>
        <w:r w:rsidRPr="006D439D">
          <w:rPr>
            <w:noProof/>
            <w:webHidden/>
            <w:sz w:val="26"/>
            <w:szCs w:val="26"/>
          </w:rPr>
          <w:fldChar w:fldCharType="separate"/>
        </w:r>
        <w:r w:rsidRPr="006D439D">
          <w:rPr>
            <w:noProof/>
            <w:webHidden/>
            <w:sz w:val="26"/>
            <w:szCs w:val="26"/>
          </w:rPr>
          <w:t>33</w:t>
        </w:r>
        <w:r w:rsidRPr="006D439D">
          <w:rPr>
            <w:noProof/>
            <w:webHidden/>
            <w:sz w:val="26"/>
            <w:szCs w:val="26"/>
          </w:rPr>
          <w:fldChar w:fldCharType="end"/>
        </w:r>
      </w:hyperlink>
    </w:p>
    <w:p w14:paraId="14CA92D8"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1" w:history="1">
        <w:r w:rsidRPr="006D439D">
          <w:rPr>
            <w:rStyle w:val="Hyperlink"/>
            <w:noProof/>
            <w:sz w:val="26"/>
            <w:szCs w:val="26"/>
          </w:rPr>
          <w:t xml:space="preserve">Hình 2.6 </w:t>
        </w:r>
        <w:r w:rsidRPr="006D439D">
          <w:rPr>
            <w:rStyle w:val="Hyperlink"/>
            <w:noProof/>
            <w:sz w:val="26"/>
            <w:szCs w:val="26"/>
            <w:lang w:val="vi-VN"/>
          </w:rPr>
          <w:t>Mô hình Usecase phân rã chức năng Quản lý</w:t>
        </w:r>
        <w:r w:rsidRPr="006D439D">
          <w:rPr>
            <w:rStyle w:val="Hyperlink"/>
            <w:noProof/>
            <w:sz w:val="26"/>
            <w:szCs w:val="26"/>
          </w:rPr>
          <w:t xml:space="preserve"> người dùng</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_Toc186793971 \h </w:instrText>
        </w:r>
        <w:r w:rsidRPr="006D439D">
          <w:rPr>
            <w:noProof/>
            <w:webHidden/>
            <w:sz w:val="26"/>
            <w:szCs w:val="26"/>
          </w:rPr>
        </w:r>
        <w:r w:rsidRPr="006D439D">
          <w:rPr>
            <w:noProof/>
            <w:webHidden/>
            <w:sz w:val="26"/>
            <w:szCs w:val="26"/>
          </w:rPr>
          <w:fldChar w:fldCharType="separate"/>
        </w:r>
        <w:r w:rsidRPr="006D439D">
          <w:rPr>
            <w:noProof/>
            <w:webHidden/>
            <w:sz w:val="26"/>
            <w:szCs w:val="26"/>
          </w:rPr>
          <w:t>33</w:t>
        </w:r>
        <w:r w:rsidRPr="006D439D">
          <w:rPr>
            <w:noProof/>
            <w:webHidden/>
            <w:sz w:val="26"/>
            <w:szCs w:val="26"/>
          </w:rPr>
          <w:fldChar w:fldCharType="end"/>
        </w:r>
      </w:hyperlink>
    </w:p>
    <w:p w14:paraId="3A70149A"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2" w:history="1">
        <w:r w:rsidRPr="006D439D">
          <w:rPr>
            <w:rStyle w:val="Hyperlink"/>
            <w:noProof/>
            <w:sz w:val="26"/>
            <w:szCs w:val="26"/>
          </w:rPr>
          <w:t xml:space="preserve">Hình 2.7 </w:t>
        </w:r>
        <w:r w:rsidRPr="006D439D">
          <w:rPr>
            <w:rStyle w:val="Hyperlink"/>
            <w:noProof/>
            <w:sz w:val="26"/>
            <w:szCs w:val="26"/>
            <w:lang w:val="vi-VN"/>
          </w:rPr>
          <w:t>Mô hình Class diagram</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_Toc186793972 \h </w:instrText>
        </w:r>
        <w:r w:rsidRPr="006D439D">
          <w:rPr>
            <w:noProof/>
            <w:webHidden/>
            <w:sz w:val="26"/>
            <w:szCs w:val="26"/>
          </w:rPr>
        </w:r>
        <w:r w:rsidRPr="006D439D">
          <w:rPr>
            <w:noProof/>
            <w:webHidden/>
            <w:sz w:val="26"/>
            <w:szCs w:val="26"/>
          </w:rPr>
          <w:fldChar w:fldCharType="separate"/>
        </w:r>
        <w:r w:rsidRPr="006D439D">
          <w:rPr>
            <w:noProof/>
            <w:webHidden/>
            <w:sz w:val="26"/>
            <w:szCs w:val="26"/>
          </w:rPr>
          <w:t>34</w:t>
        </w:r>
        <w:r w:rsidRPr="006D439D">
          <w:rPr>
            <w:noProof/>
            <w:webHidden/>
            <w:sz w:val="26"/>
            <w:szCs w:val="26"/>
          </w:rPr>
          <w:fldChar w:fldCharType="end"/>
        </w:r>
      </w:hyperlink>
    </w:p>
    <w:p w14:paraId="78D33142"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3" w:history="1">
        <w:r w:rsidRPr="006D439D">
          <w:rPr>
            <w:rStyle w:val="Hyperlink"/>
            <w:noProof/>
            <w:sz w:val="26"/>
            <w:szCs w:val="26"/>
          </w:rPr>
          <w:t>Hình 2.</w:t>
        </w:r>
        <w:r w:rsidRPr="006D439D">
          <w:rPr>
            <w:rStyle w:val="Hyperlink"/>
            <w:noProof/>
            <w:sz w:val="26"/>
            <w:szCs w:val="26"/>
            <w:lang w:val="vi-VN"/>
          </w:rPr>
          <w:t>8</w:t>
        </w:r>
        <w:r w:rsidRPr="006D439D">
          <w:rPr>
            <w:rStyle w:val="Hyperlink"/>
            <w:noProof/>
            <w:sz w:val="26"/>
            <w:szCs w:val="26"/>
          </w:rPr>
          <w:t xml:space="preserve"> </w:t>
        </w:r>
        <w:r w:rsidRPr="006D439D">
          <w:rPr>
            <w:rStyle w:val="Hyperlink"/>
            <w:noProof/>
            <w:sz w:val="26"/>
            <w:szCs w:val="26"/>
            <w:lang w:val="vi-VN"/>
          </w:rPr>
          <w:t>Mô hình Activity Đăng nhập</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_Toc186793973 \h </w:instrText>
        </w:r>
        <w:r w:rsidRPr="006D439D">
          <w:rPr>
            <w:noProof/>
            <w:webHidden/>
            <w:sz w:val="26"/>
            <w:szCs w:val="26"/>
          </w:rPr>
        </w:r>
        <w:r w:rsidRPr="006D439D">
          <w:rPr>
            <w:noProof/>
            <w:webHidden/>
            <w:sz w:val="26"/>
            <w:szCs w:val="26"/>
          </w:rPr>
          <w:fldChar w:fldCharType="separate"/>
        </w:r>
        <w:r w:rsidRPr="006D439D">
          <w:rPr>
            <w:noProof/>
            <w:webHidden/>
            <w:sz w:val="26"/>
            <w:szCs w:val="26"/>
          </w:rPr>
          <w:t>35</w:t>
        </w:r>
        <w:r w:rsidRPr="006D439D">
          <w:rPr>
            <w:noProof/>
            <w:webHidden/>
            <w:sz w:val="26"/>
            <w:szCs w:val="26"/>
          </w:rPr>
          <w:fldChar w:fldCharType="end"/>
        </w:r>
      </w:hyperlink>
    </w:p>
    <w:p w14:paraId="59159E98"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4" w:history="1">
        <w:r w:rsidRPr="006D439D">
          <w:rPr>
            <w:rStyle w:val="Hyperlink"/>
            <w:noProof/>
            <w:sz w:val="26"/>
            <w:szCs w:val="26"/>
          </w:rPr>
          <w:t>Hình 2.</w:t>
        </w:r>
        <w:r w:rsidRPr="006D439D">
          <w:rPr>
            <w:rStyle w:val="Hyperlink"/>
            <w:noProof/>
            <w:sz w:val="26"/>
            <w:szCs w:val="26"/>
            <w:lang w:val="vi-VN"/>
          </w:rPr>
          <w:t>9</w:t>
        </w:r>
        <w:r w:rsidRPr="006D439D">
          <w:rPr>
            <w:rStyle w:val="Hyperlink"/>
            <w:noProof/>
            <w:sz w:val="26"/>
            <w:szCs w:val="26"/>
          </w:rPr>
          <w:t xml:space="preserve"> </w:t>
        </w:r>
        <w:r w:rsidRPr="006D439D">
          <w:rPr>
            <w:rStyle w:val="Hyperlink"/>
            <w:noProof/>
            <w:sz w:val="26"/>
            <w:szCs w:val="26"/>
            <w:lang w:val="vi-VN"/>
          </w:rPr>
          <w:t>Mô hình Activity đặt sản phẩm</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_Toc186793974 \h </w:instrText>
        </w:r>
        <w:r w:rsidRPr="006D439D">
          <w:rPr>
            <w:noProof/>
            <w:webHidden/>
            <w:sz w:val="26"/>
            <w:szCs w:val="26"/>
          </w:rPr>
        </w:r>
        <w:r w:rsidRPr="006D439D">
          <w:rPr>
            <w:noProof/>
            <w:webHidden/>
            <w:sz w:val="26"/>
            <w:szCs w:val="26"/>
          </w:rPr>
          <w:fldChar w:fldCharType="separate"/>
        </w:r>
        <w:r w:rsidRPr="006D439D">
          <w:rPr>
            <w:noProof/>
            <w:webHidden/>
            <w:sz w:val="26"/>
            <w:szCs w:val="26"/>
          </w:rPr>
          <w:t>35</w:t>
        </w:r>
        <w:r w:rsidRPr="006D439D">
          <w:rPr>
            <w:noProof/>
            <w:webHidden/>
            <w:sz w:val="26"/>
            <w:szCs w:val="26"/>
          </w:rPr>
          <w:fldChar w:fldCharType="end"/>
        </w:r>
      </w:hyperlink>
    </w:p>
    <w:p w14:paraId="2D722388"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5" w:history="1">
        <w:r w:rsidRPr="006D439D">
          <w:rPr>
            <w:rStyle w:val="Hyperlink"/>
            <w:noProof/>
            <w:sz w:val="26"/>
            <w:szCs w:val="26"/>
          </w:rPr>
          <w:t>Hình 2.</w:t>
        </w:r>
        <w:r w:rsidRPr="006D439D">
          <w:rPr>
            <w:rStyle w:val="Hyperlink"/>
            <w:noProof/>
            <w:sz w:val="26"/>
            <w:szCs w:val="26"/>
            <w:lang w:val="vi-VN"/>
          </w:rPr>
          <w:t>10</w:t>
        </w:r>
        <w:r w:rsidRPr="006D439D">
          <w:rPr>
            <w:rStyle w:val="Hyperlink"/>
            <w:noProof/>
            <w:sz w:val="26"/>
            <w:szCs w:val="26"/>
          </w:rPr>
          <w:t xml:space="preserve"> </w:t>
        </w:r>
        <w:r w:rsidRPr="006D439D">
          <w:rPr>
            <w:rStyle w:val="Hyperlink"/>
            <w:noProof/>
            <w:sz w:val="26"/>
            <w:szCs w:val="26"/>
            <w:lang w:val="vi-VN"/>
          </w:rPr>
          <w:t>Mô hình Activity Quên mật khẩu</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_Toc186793975 \h </w:instrText>
        </w:r>
        <w:r w:rsidRPr="006D439D">
          <w:rPr>
            <w:noProof/>
            <w:webHidden/>
            <w:sz w:val="26"/>
            <w:szCs w:val="26"/>
          </w:rPr>
        </w:r>
        <w:r w:rsidRPr="006D439D">
          <w:rPr>
            <w:noProof/>
            <w:webHidden/>
            <w:sz w:val="26"/>
            <w:szCs w:val="26"/>
          </w:rPr>
          <w:fldChar w:fldCharType="separate"/>
        </w:r>
        <w:r w:rsidRPr="006D439D">
          <w:rPr>
            <w:noProof/>
            <w:webHidden/>
            <w:sz w:val="26"/>
            <w:szCs w:val="26"/>
          </w:rPr>
          <w:t>36</w:t>
        </w:r>
        <w:r w:rsidRPr="006D439D">
          <w:rPr>
            <w:noProof/>
            <w:webHidden/>
            <w:sz w:val="26"/>
            <w:szCs w:val="26"/>
          </w:rPr>
          <w:fldChar w:fldCharType="end"/>
        </w:r>
      </w:hyperlink>
    </w:p>
    <w:p w14:paraId="0EC9EAFB" w14:textId="77777777" w:rsidR="006D439D" w:rsidRPr="006D439D" w:rsidRDefault="006D439D" w:rsidP="006D439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86793976" w:history="1">
        <w:r w:rsidRPr="006D439D">
          <w:rPr>
            <w:rStyle w:val="Hyperlink"/>
            <w:noProof/>
            <w:sz w:val="26"/>
            <w:szCs w:val="26"/>
          </w:rPr>
          <w:t>Hình 2.</w:t>
        </w:r>
        <w:r w:rsidRPr="006D439D">
          <w:rPr>
            <w:rStyle w:val="Hyperlink"/>
            <w:noProof/>
            <w:sz w:val="26"/>
            <w:szCs w:val="26"/>
            <w:lang w:val="vi-VN"/>
          </w:rPr>
          <w:t>11</w:t>
        </w:r>
        <w:r w:rsidRPr="006D439D">
          <w:rPr>
            <w:rStyle w:val="Hyperlink"/>
            <w:noProof/>
            <w:sz w:val="26"/>
            <w:szCs w:val="26"/>
          </w:rPr>
          <w:t xml:space="preserve"> </w:t>
        </w:r>
        <w:r w:rsidRPr="006D439D">
          <w:rPr>
            <w:rStyle w:val="Hyperlink"/>
            <w:noProof/>
            <w:sz w:val="26"/>
            <w:szCs w:val="26"/>
            <w:lang w:val="vi-VN"/>
          </w:rPr>
          <w:t>Mô hình cơ sở dữ liệu</w:t>
        </w:r>
        <w:r w:rsidRPr="006D439D">
          <w:rPr>
            <w:noProof/>
            <w:webHidden/>
            <w:sz w:val="26"/>
            <w:szCs w:val="26"/>
          </w:rPr>
          <w:tab/>
        </w:r>
        <w:r w:rsidRPr="006D439D">
          <w:rPr>
            <w:noProof/>
            <w:webHidden/>
            <w:sz w:val="26"/>
            <w:szCs w:val="26"/>
          </w:rPr>
          <w:fldChar w:fldCharType="begin"/>
        </w:r>
        <w:r w:rsidRPr="006D439D">
          <w:rPr>
            <w:noProof/>
            <w:webHidden/>
            <w:sz w:val="26"/>
            <w:szCs w:val="26"/>
          </w:rPr>
          <w:instrText xml:space="preserve"> PAGEREF _Toc186793976 \h </w:instrText>
        </w:r>
        <w:r w:rsidRPr="006D439D">
          <w:rPr>
            <w:noProof/>
            <w:webHidden/>
            <w:sz w:val="26"/>
            <w:szCs w:val="26"/>
          </w:rPr>
        </w:r>
        <w:r w:rsidRPr="006D439D">
          <w:rPr>
            <w:noProof/>
            <w:webHidden/>
            <w:sz w:val="26"/>
            <w:szCs w:val="26"/>
          </w:rPr>
          <w:fldChar w:fldCharType="separate"/>
        </w:r>
        <w:r w:rsidRPr="006D439D">
          <w:rPr>
            <w:noProof/>
            <w:webHidden/>
            <w:sz w:val="26"/>
            <w:szCs w:val="26"/>
          </w:rPr>
          <w:t>37</w:t>
        </w:r>
        <w:r w:rsidRPr="006D439D">
          <w:rPr>
            <w:noProof/>
            <w:webHidden/>
            <w:sz w:val="26"/>
            <w:szCs w:val="26"/>
          </w:rPr>
          <w:fldChar w:fldCharType="end"/>
        </w:r>
      </w:hyperlink>
    </w:p>
    <w:p w14:paraId="54D8F26D" w14:textId="27D1F809" w:rsidR="00A35AC6" w:rsidRPr="006D439D" w:rsidRDefault="00917215" w:rsidP="006D439D">
      <w:pPr>
        <w:pStyle w:val="TableofFigures"/>
        <w:tabs>
          <w:tab w:val="right" w:leader="dot" w:pos="9062"/>
        </w:tabs>
        <w:spacing w:line="360" w:lineRule="auto"/>
        <w:rPr>
          <w:noProof/>
          <w:color w:val="0563C1"/>
          <w:sz w:val="26"/>
          <w:szCs w:val="26"/>
          <w:u w:val="single"/>
        </w:rPr>
      </w:pPr>
      <w:r w:rsidRPr="006D439D">
        <w:rPr>
          <w:rStyle w:val="Hyperlink"/>
          <w:noProof/>
          <w:sz w:val="26"/>
          <w:szCs w:val="26"/>
        </w:rPr>
        <w:fldChar w:fldCharType="end"/>
      </w:r>
      <w:r w:rsidR="00D51ED0">
        <w:rPr>
          <w:sz w:val="30"/>
          <w:szCs w:val="20"/>
        </w:rPr>
        <w:br w:type="page"/>
      </w:r>
      <w:bookmarkStart w:id="4" w:name="_Toc154951145"/>
    </w:p>
    <w:p w14:paraId="21D9262D" w14:textId="77777777" w:rsidR="00EB18E6" w:rsidRPr="001561F9" w:rsidRDefault="00E863A8">
      <w:pPr>
        <w:pStyle w:val="TOC3"/>
        <w:spacing w:line="360" w:lineRule="auto"/>
        <w:jc w:val="center"/>
        <w:outlineLvl w:val="0"/>
        <w:rPr>
          <w:color w:val="000000"/>
          <w:sz w:val="32"/>
          <w:szCs w:val="32"/>
        </w:rPr>
      </w:pPr>
      <w:bookmarkStart w:id="5" w:name="_Toc186793656"/>
      <w:r w:rsidRPr="00AE4ECB">
        <w:rPr>
          <w:b/>
          <w:bCs/>
          <w:color w:val="000000"/>
          <w:sz w:val="32"/>
          <w:szCs w:val="32"/>
        </w:rPr>
        <w:t>Chương 1. TỔNG QUAN</w:t>
      </w:r>
      <w:bookmarkEnd w:id="4"/>
      <w:bookmarkEnd w:id="5"/>
    </w:p>
    <w:p w14:paraId="229A5960" w14:textId="77777777" w:rsidR="007638EE" w:rsidRPr="005716C7" w:rsidRDefault="001561F9" w:rsidP="005716C7">
      <w:pPr>
        <w:pStyle w:val="Heading2"/>
        <w:rPr>
          <w:rFonts w:ascii="Times New Roman" w:hAnsi="Times New Roman"/>
          <w:i w:val="0"/>
          <w:iCs w:val="0"/>
        </w:rPr>
      </w:pPr>
      <w:bookmarkStart w:id="6" w:name="_Toc154951146"/>
      <w:bookmarkStart w:id="7" w:name="_Toc186793657"/>
      <w:r w:rsidRPr="001561F9">
        <w:rPr>
          <w:rFonts w:ascii="Times New Roman" w:hAnsi="Times New Roman"/>
          <w:i w:val="0"/>
          <w:iCs w:val="0"/>
        </w:rPr>
        <w:t xml:space="preserve">1.1 </w:t>
      </w:r>
      <w:r w:rsidR="00F75C84" w:rsidRPr="001561F9">
        <w:rPr>
          <w:rFonts w:ascii="Times New Roman" w:hAnsi="Times New Roman"/>
          <w:i w:val="0"/>
          <w:iCs w:val="0"/>
        </w:rPr>
        <w:t>Tổng quan</w:t>
      </w:r>
      <w:bookmarkEnd w:id="6"/>
      <w:bookmarkEnd w:id="7"/>
    </w:p>
    <w:p w14:paraId="1663873A" w14:textId="77777777" w:rsidR="001E6E3D" w:rsidRPr="001E6E3D" w:rsidRDefault="001E6E3D" w:rsidP="001E6E3D">
      <w:pPr>
        <w:pStyle w:val="ON"/>
        <w:ind w:left="0"/>
        <w:rPr>
          <w:b w:val="0"/>
          <w:bCs w:val="0"/>
          <w:szCs w:val="26"/>
        </w:rPr>
      </w:pPr>
      <w:bookmarkStart w:id="8" w:name="_Toc154951147"/>
      <w:r w:rsidRPr="001E6E3D">
        <w:rPr>
          <w:b w:val="0"/>
          <w:bCs w:val="0"/>
          <w:szCs w:val="26"/>
        </w:rPr>
        <w:t>Trong bối cảnh xã hội hiện đại, nhu cầu về trang trí và cải thiện không gian sống ngày càng trở thành một xu hướng quan trọng. Nội thất không chỉ đóng vai trò tiện ích mà còn thể hiện phong cách sống và gu thẩm mỹ của từng cá nhân. Đặc biệt, với sự phát triển nhanh chóng của công nghệ, người tiêu dùng hiện đại mong muốn tìm kiếm các giải pháp mua sắm tiện lợi, hiệu quả và dễ dàng tiếp cận hơn bao giờ hết.</w:t>
      </w:r>
    </w:p>
    <w:p w14:paraId="03477D43" w14:textId="77777777" w:rsidR="001E6E3D" w:rsidRPr="001E6E3D" w:rsidRDefault="001E6E3D" w:rsidP="001E6E3D">
      <w:pPr>
        <w:pStyle w:val="ON"/>
        <w:ind w:left="0"/>
        <w:rPr>
          <w:b w:val="0"/>
          <w:bCs w:val="0"/>
          <w:szCs w:val="26"/>
        </w:rPr>
      </w:pPr>
      <w:r w:rsidRPr="001E6E3D">
        <w:rPr>
          <w:b w:val="0"/>
          <w:bCs w:val="0"/>
          <w:szCs w:val="26"/>
        </w:rPr>
        <w:t>Tuy nhiên, nhiều cửa hàng nội thất vẫn đang gặp phải thách thức trong việc quản lý kho hàng, sản phẩm, đơn hàng và khách hàng một cách đồng bộ và hiệu quả. Việc thiếu các công cụ hỗ trợ quản lý chuyên nghiệp có thể dẫn đến những vấn đề như sai sót trong thông tin sản phẩm, chậm trễ trong xử lý đơn hàng, hoặc không đáp ứng kịp nhu cầu của khách hàng. Điều này không chỉ gây tổn thất về tài chính mà còn ảnh hưởng tiêu cực đến uy tín của doanh nghiệp.</w:t>
      </w:r>
    </w:p>
    <w:p w14:paraId="689D27DD" w14:textId="77777777" w:rsidR="001E6E3D" w:rsidRPr="001E6E3D" w:rsidRDefault="001E6E3D" w:rsidP="001E6E3D">
      <w:pPr>
        <w:pStyle w:val="ON"/>
        <w:ind w:left="0"/>
        <w:rPr>
          <w:b w:val="0"/>
          <w:bCs w:val="0"/>
          <w:szCs w:val="26"/>
        </w:rPr>
      </w:pPr>
      <w:r w:rsidRPr="001E6E3D">
        <w:rPr>
          <w:b w:val="0"/>
          <w:bCs w:val="0"/>
          <w:szCs w:val="26"/>
        </w:rPr>
        <w:t>Với sự phổ biến của smartphone và xu hướng số hóa, việc xây dựng một ứng dụng quản lý bán nội thất trên nền tảng di động là một giải pháp cấp thiết. Ứng dụng Flutter được chọn vì đây là framework phát triển đa nền tảng hiện đại, cho phép tạo ra các ứng dụng mượt mà, nhanh chóng và đồng nhất trên cả iOS và Android. Flutter không chỉ giúp giảm thiểu thời gian và chi phí phát triển, mà còn cung cấp các công cụ mạnh mẽ để xây dựng giao diện người dùng hấp dẫn, dễ sử dụng.</w:t>
      </w:r>
    </w:p>
    <w:p w14:paraId="700F2FC9" w14:textId="77777777" w:rsidR="001E6E3D" w:rsidRPr="001E6E3D" w:rsidRDefault="001E6E3D" w:rsidP="001E6E3D">
      <w:pPr>
        <w:pStyle w:val="ON"/>
        <w:ind w:left="0"/>
        <w:rPr>
          <w:b w:val="0"/>
          <w:bCs w:val="0"/>
          <w:szCs w:val="26"/>
        </w:rPr>
      </w:pPr>
      <w:r w:rsidRPr="001E6E3D">
        <w:rPr>
          <w:b w:val="0"/>
          <w:bCs w:val="0"/>
          <w:szCs w:val="26"/>
        </w:rPr>
        <w:t>Ngoài ra, ứng dụng này hướng đến việc nâng cao trải nghiệm của cả người quản lý lẫn khách hàng. Người quản lý có thể dễ dàng theo dõi tình trạng kho, cập nhật thông tin sản phẩm và xử lý đơn hàng ngay trên điện thoại. Trong khi đó, khách hàng sẽ được tiếp cận thông tin sản phẩm chi tiết, đặt hàng và thanh toán trực tuyến một cách tiện lợi. Điều này không chỉ giúp tối ưu hóa quy trình kinh doanh mà còn tạo ra lợi thế cạnh tranh cho doanh nghiệp trong ngành nội thất đang ngày càng cạnh tranh khốc liệt.</w:t>
      </w:r>
    </w:p>
    <w:p w14:paraId="11A93572" w14:textId="77777777" w:rsidR="001E6E3D" w:rsidRPr="00683D70" w:rsidRDefault="001E6E3D" w:rsidP="001E6E3D">
      <w:pPr>
        <w:pStyle w:val="ON"/>
        <w:ind w:left="0"/>
        <w:rPr>
          <w:b w:val="0"/>
          <w:bCs w:val="0"/>
          <w:szCs w:val="26"/>
          <w:lang w:val="vi-VN"/>
        </w:rPr>
      </w:pPr>
      <w:r w:rsidRPr="001E6E3D">
        <w:rPr>
          <w:b w:val="0"/>
          <w:bCs w:val="0"/>
          <w:szCs w:val="26"/>
        </w:rPr>
        <w:t>Với những lý do trên, việc phát triển ứng dụng Flutter quản lý bán nội thất không chỉ mang tính thực tiễn cao mà còn là bước đột phá trong việc ứng dụng công nghệ để giải quyết các vấn đề kinh doanh truyền thống, góp phần thúc đẩy sự phát triển của ngành nội thất trong thời đại số hóa.</w:t>
      </w:r>
    </w:p>
    <w:p w14:paraId="237420F8" w14:textId="77777777" w:rsidR="00F1259F" w:rsidRPr="00DB4B65" w:rsidRDefault="00DB4B65" w:rsidP="00517DDB">
      <w:pPr>
        <w:pStyle w:val="Heading2"/>
        <w:rPr>
          <w:rFonts w:ascii="Times New Roman" w:hAnsi="Times New Roman"/>
          <w:i w:val="0"/>
          <w:iCs w:val="0"/>
        </w:rPr>
      </w:pPr>
      <w:bookmarkStart w:id="9" w:name="_Toc186793658"/>
      <w:r>
        <w:rPr>
          <w:rFonts w:ascii="Times New Roman" w:hAnsi="Times New Roman"/>
          <w:i w:val="0"/>
          <w:iCs w:val="0"/>
        </w:rPr>
        <w:t>1.2</w:t>
      </w:r>
      <w:r w:rsidRPr="00DB4B65">
        <w:rPr>
          <w:rFonts w:ascii="Times New Roman" w:hAnsi="Times New Roman"/>
          <w:i w:val="0"/>
          <w:iCs w:val="0"/>
        </w:rPr>
        <w:t xml:space="preserve"> </w:t>
      </w:r>
      <w:r w:rsidR="003809A7" w:rsidRPr="00DB4B65">
        <w:rPr>
          <w:rFonts w:ascii="Times New Roman" w:hAnsi="Times New Roman"/>
          <w:i w:val="0"/>
          <w:iCs w:val="0"/>
        </w:rPr>
        <w:t>Nhiệm vụ đồ án</w:t>
      </w:r>
      <w:bookmarkEnd w:id="8"/>
      <w:bookmarkEnd w:id="9"/>
    </w:p>
    <w:p w14:paraId="392199AB" w14:textId="77777777" w:rsidR="00637F18" w:rsidRPr="008E18E3" w:rsidRDefault="00DB4B65" w:rsidP="008E18E3">
      <w:pPr>
        <w:pStyle w:val="Heading3"/>
        <w:rPr>
          <w:rFonts w:ascii="Times New Roman" w:hAnsi="Times New Roman"/>
          <w:b w:val="0"/>
          <w:bCs w:val="0"/>
          <w:i/>
          <w:iCs/>
          <w:color w:val="000000"/>
          <w:sz w:val="28"/>
          <w:szCs w:val="28"/>
        </w:rPr>
      </w:pPr>
      <w:bookmarkStart w:id="10" w:name="_Toc154951148"/>
      <w:bookmarkStart w:id="11" w:name="_Toc186793659"/>
      <w:r w:rsidRPr="0089060C">
        <w:rPr>
          <w:rFonts w:ascii="Times New Roman" w:hAnsi="Times New Roman"/>
          <w:b w:val="0"/>
          <w:bCs w:val="0"/>
          <w:i/>
          <w:iCs/>
          <w:color w:val="000000"/>
          <w:sz w:val="28"/>
          <w:szCs w:val="28"/>
        </w:rPr>
        <w:t xml:space="preserve">1.2.1 </w:t>
      </w:r>
      <w:r w:rsidR="00F1259F" w:rsidRPr="0089060C">
        <w:rPr>
          <w:rFonts w:ascii="Times New Roman" w:hAnsi="Times New Roman"/>
          <w:b w:val="0"/>
          <w:bCs w:val="0"/>
          <w:i/>
          <w:iCs/>
          <w:color w:val="000000"/>
          <w:sz w:val="28"/>
          <w:szCs w:val="28"/>
        </w:rPr>
        <w:t>Mục tiêu nghiên cứu</w:t>
      </w:r>
      <w:bookmarkEnd w:id="10"/>
      <w:bookmarkEnd w:id="11"/>
    </w:p>
    <w:p w14:paraId="59110B36" w14:textId="77777777" w:rsidR="008E18E3" w:rsidRPr="00637F18" w:rsidRDefault="008E18E3" w:rsidP="00637F18">
      <w:pPr>
        <w:pStyle w:val="ON"/>
        <w:ind w:left="0"/>
        <w:rPr>
          <w:b w:val="0"/>
          <w:bCs w:val="0"/>
          <w:szCs w:val="26"/>
        </w:rPr>
      </w:pPr>
      <w:r w:rsidRPr="008E18E3">
        <w:rPr>
          <w:b w:val="0"/>
          <w:bCs w:val="0"/>
          <w:szCs w:val="26"/>
        </w:rPr>
        <w:t xml:space="preserve">Mục tiêu chính của đề tài là phát triển một </w:t>
      </w:r>
      <w:del w:id="12" w:author="Microsoft account" w:date="2024-12-31T13:52:00Z">
        <w:r w:rsidRPr="008E18E3">
          <w:rPr>
            <w:b w:val="0"/>
            <w:bCs w:val="0"/>
            <w:szCs w:val="26"/>
          </w:rPr>
          <w:delText>hệ thống website đọc truyện trực tuyến</w:delText>
        </w:r>
      </w:del>
      <w:ins w:id="13" w:author="Microsoft account" w:date="2024-12-31T13:52:00Z">
        <w:r w:rsidR="007A1F38">
          <w:rPr>
            <w:b w:val="0"/>
            <w:bCs w:val="0"/>
            <w:szCs w:val="26"/>
          </w:rPr>
          <w:t>ứng</w:t>
        </w:r>
        <w:r w:rsidR="007A1F38">
          <w:rPr>
            <w:b w:val="0"/>
            <w:bCs w:val="0"/>
            <w:szCs w:val="26"/>
            <w:lang w:val="vi-VN"/>
          </w:rPr>
          <w:t xml:space="preserve"> dụng quản lý bán nội thất</w:t>
        </w:r>
      </w:ins>
      <w:r w:rsidR="007A1F38" w:rsidRPr="008E18E3">
        <w:rPr>
          <w:b w:val="0"/>
          <w:rPrChange w:id="14" w:author="Microsoft account" w:date="2024-12-31T13:52:00Z">
            <w:rPr>
              <w:b w:val="0"/>
              <w:bCs w:val="0"/>
              <w:szCs w:val="26"/>
              <w:lang w:val="vi-VN"/>
            </w:rPr>
          </w:rPrChange>
        </w:rPr>
        <w:t xml:space="preserve"> </w:t>
      </w:r>
      <w:r w:rsidRPr="008E18E3">
        <w:rPr>
          <w:b w:val="0"/>
          <w:bCs w:val="0"/>
          <w:szCs w:val="26"/>
        </w:rPr>
        <w:t>dễ sử dụng, hiệu quả và thân thiện với ng</w:t>
      </w:r>
      <w:r w:rsidR="00340A15">
        <w:rPr>
          <w:b w:val="0"/>
          <w:bCs w:val="0"/>
          <w:szCs w:val="26"/>
        </w:rPr>
        <w:t xml:space="preserve">ười dùng, đáp ứng nhu cầu </w:t>
      </w:r>
      <w:del w:id="15" w:author="Microsoft account" w:date="2024-12-31T13:52:00Z">
        <w:r w:rsidRPr="008E18E3">
          <w:rPr>
            <w:b w:val="0"/>
            <w:bCs w:val="0"/>
            <w:szCs w:val="26"/>
          </w:rPr>
          <w:delText>giải</w:delText>
        </w:r>
      </w:del>
      <w:ins w:id="16" w:author="Microsoft account" w:date="2024-12-31T13:52:00Z">
        <w:r w:rsidR="00340A15">
          <w:rPr>
            <w:b w:val="0"/>
            <w:bCs w:val="0"/>
            <w:szCs w:val="26"/>
          </w:rPr>
          <w:t>mua</w:t>
        </w:r>
        <w:r w:rsidR="00340A15">
          <w:rPr>
            <w:b w:val="0"/>
            <w:bCs w:val="0"/>
            <w:szCs w:val="26"/>
            <w:lang w:val="vi-VN"/>
          </w:rPr>
          <w:t xml:space="preserve"> sắm và trang</w:t>
        </w:r>
      </w:ins>
      <w:r w:rsidR="00340A15" w:rsidRPr="008E18E3">
        <w:rPr>
          <w:b w:val="0"/>
          <w:rPrChange w:id="17" w:author="Microsoft account" w:date="2024-12-31T13:52:00Z">
            <w:rPr>
              <w:b w:val="0"/>
              <w:bCs w:val="0"/>
              <w:szCs w:val="26"/>
              <w:lang w:val="vi-VN"/>
            </w:rPr>
          </w:rPrChange>
        </w:rPr>
        <w:t xml:space="preserve"> trí</w:t>
      </w:r>
      <w:r w:rsidRPr="008E18E3">
        <w:rPr>
          <w:b w:val="0"/>
          <w:bCs w:val="0"/>
          <w:szCs w:val="26"/>
        </w:rPr>
        <w:t xml:space="preserve"> </w:t>
      </w:r>
      <w:del w:id="18" w:author="Microsoft account" w:date="2024-12-31T13:52:00Z">
        <w:r w:rsidRPr="008E18E3">
          <w:rPr>
            <w:b w:val="0"/>
            <w:bCs w:val="0"/>
            <w:szCs w:val="26"/>
          </w:rPr>
          <w:delText xml:space="preserve">và đọc truyện </w:delText>
        </w:r>
      </w:del>
      <w:r w:rsidRPr="008E18E3">
        <w:rPr>
          <w:b w:val="0"/>
          <w:bCs w:val="0"/>
          <w:szCs w:val="26"/>
        </w:rPr>
        <w:t xml:space="preserve">của đông đảo đối tượng. </w:t>
      </w:r>
      <w:r w:rsidRPr="008E18E3">
        <w:rPr>
          <w:szCs w:val="26"/>
        </w:rPr>
        <w:t>Các mục tiêu cụ thể bao gồm:</w:t>
      </w:r>
    </w:p>
    <w:p w14:paraId="7DE80B80" w14:textId="77777777" w:rsidR="00340A15" w:rsidRPr="00340A15" w:rsidRDefault="003B4529" w:rsidP="00340A15">
      <w:pPr>
        <w:pStyle w:val="ON"/>
        <w:ind w:left="60"/>
        <w:rPr>
          <w:ins w:id="19" w:author="Microsoft account" w:date="2024-12-31T13:52:00Z"/>
          <w:b w:val="0"/>
          <w:bCs w:val="0"/>
          <w:szCs w:val="26"/>
        </w:rPr>
      </w:pPr>
      <w:bookmarkStart w:id="20" w:name="_Toc154951149"/>
      <w:del w:id="21" w:author="Microsoft account" w:date="2024-12-31T13:52:00Z">
        <w:r w:rsidRPr="003B4529">
          <w:rPr>
            <w:b w:val="0"/>
            <w:bCs w:val="0"/>
            <w:szCs w:val="26"/>
          </w:rPr>
          <w:delText xml:space="preserve"> </w:delText>
        </w:r>
        <w:r w:rsidRPr="003B4529">
          <w:rPr>
            <w:b w:val="0"/>
            <w:szCs w:val="26"/>
          </w:rPr>
          <w:delText xml:space="preserve">Hiểu nhu cầu </w:delText>
        </w:r>
      </w:del>
      <w:ins w:id="22" w:author="Microsoft account" w:date="2024-12-31T13:52:00Z">
        <w:r w:rsidR="00340A15" w:rsidRPr="00340A15">
          <w:rPr>
            <w:b w:val="0"/>
            <w:szCs w:val="26"/>
          </w:rPr>
          <w:t xml:space="preserve">Nghiên cứu </w:t>
        </w:r>
      </w:ins>
      <w:r w:rsidR="00340A15" w:rsidRPr="00340A15">
        <w:rPr>
          <w:b w:val="0"/>
          <w:szCs w:val="26"/>
        </w:rPr>
        <w:t xml:space="preserve">và </w:t>
      </w:r>
      <w:del w:id="23" w:author="Microsoft account" w:date="2024-12-31T13:52:00Z">
        <w:r w:rsidRPr="003B4529">
          <w:rPr>
            <w:b w:val="0"/>
            <w:szCs w:val="26"/>
          </w:rPr>
          <w:delText>mong muốn</w:delText>
        </w:r>
      </w:del>
      <w:ins w:id="24" w:author="Microsoft account" w:date="2024-12-31T13:52:00Z">
        <w:r w:rsidR="00340A15" w:rsidRPr="00340A15">
          <w:rPr>
            <w:b w:val="0"/>
            <w:szCs w:val="26"/>
          </w:rPr>
          <w:t>ứng dụng công nghệ Flutter để xây dựng ứng dụng quản lý bán nội thất</w:t>
        </w:r>
      </w:ins>
    </w:p>
    <w:p w14:paraId="4A0E3B7D" w14:textId="77777777" w:rsidR="00340A15" w:rsidRPr="00340A15" w:rsidRDefault="00340A15" w:rsidP="00340A15">
      <w:pPr>
        <w:pStyle w:val="ON"/>
        <w:numPr>
          <w:ilvl w:val="0"/>
          <w:numId w:val="28"/>
        </w:numPr>
        <w:rPr>
          <w:ins w:id="25" w:author="Microsoft account" w:date="2024-12-31T13:52:00Z"/>
          <w:b w:val="0"/>
          <w:bCs w:val="0"/>
          <w:szCs w:val="26"/>
        </w:rPr>
      </w:pPr>
      <w:ins w:id="26" w:author="Microsoft account" w:date="2024-12-31T13:52:00Z">
        <w:r w:rsidRPr="00340A15">
          <w:rPr>
            <w:b w:val="0"/>
            <w:bCs w:val="0"/>
            <w:szCs w:val="26"/>
          </w:rPr>
          <w:t>Flutter là một framework hiện đại do Google phát triển, cho phép xây dựng ứng dụng đa nền tảng với mã nguồn duy nhất. Nghiên cứu sẽ tập trung vào việc khai thác các ưu điểm</w:t>
        </w:r>
      </w:ins>
      <w:r w:rsidRPr="00340A15">
        <w:rPr>
          <w:b w:val="0"/>
          <w:bCs w:val="0"/>
          <w:szCs w:val="26"/>
        </w:rPr>
        <w:t xml:space="preserve"> của </w:t>
      </w:r>
      <w:ins w:id="27" w:author="Microsoft account" w:date="2024-12-31T13:52:00Z">
        <w:r w:rsidRPr="00340A15">
          <w:rPr>
            <w:b w:val="0"/>
            <w:bCs w:val="0"/>
            <w:szCs w:val="26"/>
          </w:rPr>
          <w:t>Flutter, như hiệu năng cao, hỗ trợ giao diện đẹp mắt và linh hoạt, cùng khả năng tích hợp dễ dàng với các công cụ như Firebase. Mục tiêu là xây dựng một ứng dụng tối ưu hóa thời gian phát triển nhưng vẫn đảm bảo chất lượng và hiệu quả.</w:t>
        </w:r>
      </w:ins>
    </w:p>
    <w:p w14:paraId="1F0D0C58" w14:textId="77777777" w:rsidR="00340A15" w:rsidRPr="00340A15" w:rsidRDefault="00340A15" w:rsidP="00340A15">
      <w:pPr>
        <w:pStyle w:val="ON"/>
        <w:ind w:left="0"/>
        <w:rPr>
          <w:ins w:id="28" w:author="Microsoft account" w:date="2024-12-31T13:52:00Z"/>
          <w:b w:val="0"/>
          <w:bCs w:val="0"/>
          <w:szCs w:val="26"/>
        </w:rPr>
      </w:pPr>
      <w:ins w:id="29" w:author="Microsoft account" w:date="2024-12-31T13:52:00Z">
        <w:r w:rsidRPr="00340A15">
          <w:rPr>
            <w:b w:val="0"/>
            <w:szCs w:val="26"/>
          </w:rPr>
          <w:t>Phát triển các chức năng cốt lõi: quản lý kho hàng, sản phẩm, đơn hàng và thông tin khách hàng</w:t>
        </w:r>
      </w:ins>
    </w:p>
    <w:p w14:paraId="529F4EF4" w14:textId="77777777" w:rsidR="00340A15" w:rsidRPr="00340A15" w:rsidRDefault="00340A15">
      <w:pPr>
        <w:pStyle w:val="ON"/>
        <w:ind w:left="0"/>
        <w:rPr>
          <w:b w:val="0"/>
          <w:bCs w:val="0"/>
          <w:szCs w:val="26"/>
        </w:rPr>
        <w:pPrChange w:id="30" w:author="Microsoft account" w:date="2024-12-31T13:52:00Z">
          <w:pPr>
            <w:pStyle w:val="ON"/>
            <w:numPr>
              <w:numId w:val="30"/>
            </w:numPr>
            <w:ind w:left="720" w:hanging="360"/>
          </w:pPr>
        </w:pPrChange>
      </w:pPr>
      <w:ins w:id="31" w:author="Microsoft account" w:date="2024-12-31T13:52:00Z">
        <w:r w:rsidRPr="00340A15">
          <w:rPr>
            <w:b w:val="0"/>
            <w:szCs w:val="26"/>
          </w:rPr>
          <w:t>Quản lý kho hàng</w:t>
        </w:r>
        <w:r w:rsidRPr="00340A15">
          <w:rPr>
            <w:b w:val="0"/>
            <w:bCs w:val="0"/>
            <w:szCs w:val="26"/>
          </w:rPr>
          <w:t xml:space="preserve">: Xây dựng hệ thống lưu trữ và theo dõi thông tin sản phẩm trong kho, bao gồm số lượng tồn kho, ngày nhập hàng và trạng thái hàng hóa. Hệ thống sẽ cung cấp các thông báo khi hàng hóa sắp hết để </w:t>
        </w:r>
      </w:ins>
      <w:r w:rsidRPr="00340A15">
        <w:rPr>
          <w:b w:val="0"/>
          <w:bCs w:val="0"/>
          <w:szCs w:val="26"/>
        </w:rPr>
        <w:t xml:space="preserve">người </w:t>
      </w:r>
      <w:del w:id="32" w:author="Microsoft account" w:date="2024-12-31T13:52:00Z">
        <w:r w:rsidR="008E18E3">
          <w:rPr>
            <w:b w:val="0"/>
            <w:szCs w:val="26"/>
          </w:rPr>
          <w:delText>dùng</w:delText>
        </w:r>
        <w:r w:rsidR="003B4529" w:rsidRPr="003B4529">
          <w:rPr>
            <w:b w:val="0"/>
            <w:bCs w:val="0"/>
            <w:szCs w:val="26"/>
          </w:rPr>
          <w:delText>:</w:delText>
        </w:r>
      </w:del>
      <w:ins w:id="33" w:author="Microsoft account" w:date="2024-12-31T13:52:00Z">
        <w:r w:rsidRPr="00340A15">
          <w:rPr>
            <w:b w:val="0"/>
            <w:bCs w:val="0"/>
            <w:szCs w:val="26"/>
          </w:rPr>
          <w:t>quản lý có thể kịp thời bổ sung.</w:t>
        </w:r>
      </w:ins>
    </w:p>
    <w:p w14:paraId="44A4CF51" w14:textId="77777777" w:rsidR="008E18E3" w:rsidRPr="008E18E3" w:rsidRDefault="008E18E3" w:rsidP="008E18E3">
      <w:pPr>
        <w:pStyle w:val="ON"/>
        <w:numPr>
          <w:ilvl w:val="0"/>
          <w:numId w:val="18"/>
        </w:numPr>
        <w:rPr>
          <w:del w:id="34" w:author="Microsoft account" w:date="2024-12-31T13:52:00Z"/>
          <w:b w:val="0"/>
          <w:bCs w:val="0"/>
          <w:szCs w:val="26"/>
        </w:rPr>
      </w:pPr>
      <w:del w:id="35" w:author="Microsoft account" w:date="2024-12-31T13:52:00Z">
        <w:r w:rsidRPr="008E18E3">
          <w:rPr>
            <w:b w:val="0"/>
            <w:bCs w:val="0"/>
            <w:szCs w:val="26"/>
          </w:rPr>
          <w:delText>Xác định nội dung yêu thích của người đọc: Tìm hiểu các thể loại truyện, tác giả, và định dạng truyện (truyện tranh, tiểu thuyết) mà người dùng quan tâm.</w:delText>
        </w:r>
      </w:del>
    </w:p>
    <w:p w14:paraId="01B226C1" w14:textId="77777777" w:rsidR="00340A15" w:rsidRPr="00340A15" w:rsidRDefault="008E18E3" w:rsidP="00340A15">
      <w:pPr>
        <w:pStyle w:val="ON"/>
        <w:numPr>
          <w:ilvl w:val="0"/>
          <w:numId w:val="30"/>
        </w:numPr>
        <w:rPr>
          <w:ins w:id="36" w:author="Microsoft account" w:date="2024-12-31T13:52:00Z"/>
          <w:b w:val="0"/>
          <w:bCs w:val="0"/>
          <w:szCs w:val="26"/>
        </w:rPr>
      </w:pPr>
      <w:del w:id="37" w:author="Microsoft account" w:date="2024-12-31T13:52:00Z">
        <w:r w:rsidRPr="008E18E3">
          <w:rPr>
            <w:b w:val="0"/>
            <w:bCs w:val="0"/>
            <w:szCs w:val="26"/>
          </w:rPr>
          <w:delText>Nghiên cứu hành vi đọc truyện</w:delText>
        </w:r>
      </w:del>
      <w:ins w:id="38" w:author="Microsoft account" w:date="2024-12-31T13:52:00Z">
        <w:r w:rsidR="00340A15" w:rsidRPr="00340A15">
          <w:rPr>
            <w:b w:val="0"/>
            <w:szCs w:val="26"/>
          </w:rPr>
          <w:t>Quản lý sản phẩm</w:t>
        </w:r>
        <w:r w:rsidR="00340A15" w:rsidRPr="00340A15">
          <w:rPr>
            <w:b w:val="0"/>
            <w:bCs w:val="0"/>
            <w:szCs w:val="26"/>
          </w:rPr>
          <w:t>: Tạo giao diện thân thiện để thêm, sửa, xóa và cập nhật thông tin chi tiết về sản phẩm như tên, mô tả, giá cả, hình ảnh và danh mục.</w:t>
        </w:r>
      </w:ins>
    </w:p>
    <w:p w14:paraId="2A8562CD" w14:textId="77777777" w:rsidR="00340A15" w:rsidRPr="00340A15" w:rsidRDefault="00340A15" w:rsidP="00340A15">
      <w:pPr>
        <w:pStyle w:val="ON"/>
        <w:numPr>
          <w:ilvl w:val="0"/>
          <w:numId w:val="30"/>
        </w:numPr>
        <w:rPr>
          <w:ins w:id="39" w:author="Microsoft account" w:date="2024-12-31T13:52:00Z"/>
          <w:b w:val="0"/>
          <w:bCs w:val="0"/>
          <w:szCs w:val="26"/>
        </w:rPr>
      </w:pPr>
      <w:ins w:id="40" w:author="Microsoft account" w:date="2024-12-31T13:52:00Z">
        <w:r w:rsidRPr="00340A15">
          <w:rPr>
            <w:b w:val="0"/>
            <w:szCs w:val="26"/>
          </w:rPr>
          <w:t>Quản lý đơn hàng</w:t>
        </w:r>
        <w:r w:rsidRPr="00340A15">
          <w:rPr>
            <w:b w:val="0"/>
            <w:bCs w:val="0"/>
            <w:szCs w:val="26"/>
          </w:rPr>
          <w:t>: Phát triển chức năng theo dõi tình trạng đơn hàng từ lúc đặt hàng đến khi giao hàng thành công, bao gồm các trạng thái như đang xử lý, đã giao, hoặc đã hủy.</w:t>
        </w:r>
      </w:ins>
    </w:p>
    <w:p w14:paraId="5A2C1E27" w14:textId="77777777" w:rsidR="00340A15" w:rsidRPr="00340A15" w:rsidRDefault="00340A15" w:rsidP="00340A15">
      <w:pPr>
        <w:pStyle w:val="ON"/>
        <w:numPr>
          <w:ilvl w:val="0"/>
          <w:numId w:val="30"/>
        </w:numPr>
        <w:rPr>
          <w:ins w:id="41" w:author="Microsoft account" w:date="2024-12-31T13:52:00Z"/>
          <w:b w:val="0"/>
          <w:bCs w:val="0"/>
          <w:szCs w:val="26"/>
        </w:rPr>
      </w:pPr>
      <w:ins w:id="42" w:author="Microsoft account" w:date="2024-12-31T13:52:00Z">
        <w:r w:rsidRPr="00340A15">
          <w:rPr>
            <w:b w:val="0"/>
            <w:szCs w:val="26"/>
          </w:rPr>
          <w:t>Quản lý thông tin khách hàng</w:t>
        </w:r>
        <w:r w:rsidRPr="00340A15">
          <w:rPr>
            <w:b w:val="0"/>
            <w:bCs w:val="0"/>
            <w:szCs w:val="26"/>
          </w:rPr>
          <w:t>: Hệ thống lưu trữ thông tin khách hàng, lịch sử giao dịch, và thông tin phản hồi để hỗ trợ dịch vụ chăm sóc khách hàng tốt hơn.</w:t>
        </w:r>
      </w:ins>
    </w:p>
    <w:p w14:paraId="698D9A2D" w14:textId="77777777" w:rsidR="00340A15" w:rsidRPr="00340A15" w:rsidRDefault="00340A15" w:rsidP="00340A15">
      <w:pPr>
        <w:pStyle w:val="ON"/>
        <w:ind w:left="0"/>
        <w:rPr>
          <w:ins w:id="43" w:author="Microsoft account" w:date="2024-12-31T13:52:00Z"/>
          <w:b w:val="0"/>
          <w:bCs w:val="0"/>
          <w:szCs w:val="26"/>
        </w:rPr>
      </w:pPr>
      <w:ins w:id="44" w:author="Microsoft account" w:date="2024-12-31T13:52:00Z">
        <w:r w:rsidRPr="00340A15">
          <w:rPr>
            <w:b w:val="0"/>
            <w:szCs w:val="26"/>
          </w:rPr>
          <w:t>Tích hợp các tính năng mua sắm</w:t>
        </w:r>
      </w:ins>
      <w:r w:rsidRPr="00340A15">
        <w:rPr>
          <w:b w:val="0"/>
          <w:szCs w:val="26"/>
        </w:rPr>
        <w:t xml:space="preserve"> trực tuyến</w:t>
      </w:r>
      <w:del w:id="45" w:author="Microsoft account" w:date="2024-12-31T13:52:00Z">
        <w:r w:rsidR="008E18E3" w:rsidRPr="008E18E3">
          <w:rPr>
            <w:b w:val="0"/>
            <w:bCs w:val="0"/>
            <w:szCs w:val="26"/>
          </w:rPr>
          <w:delText xml:space="preserve">: Phân tích </w:delText>
        </w:r>
      </w:del>
      <w:ins w:id="46" w:author="Microsoft account" w:date="2024-12-31T13:52:00Z">
        <w:r w:rsidRPr="00340A15">
          <w:rPr>
            <w:b w:val="0"/>
            <w:szCs w:val="26"/>
          </w:rPr>
          <w:t xml:space="preserve"> như giỏ hàng, thanh toán và theo dõi đơn hàng</w:t>
        </w:r>
      </w:ins>
    </w:p>
    <w:p w14:paraId="7860B2A5" w14:textId="77777777" w:rsidR="00340A15" w:rsidRPr="00340A15" w:rsidRDefault="00340A15" w:rsidP="00340A15">
      <w:pPr>
        <w:pStyle w:val="ON"/>
        <w:numPr>
          <w:ilvl w:val="0"/>
          <w:numId w:val="32"/>
        </w:numPr>
        <w:rPr>
          <w:ins w:id="47" w:author="Microsoft account" w:date="2024-12-31T13:52:00Z"/>
          <w:b w:val="0"/>
          <w:bCs w:val="0"/>
          <w:szCs w:val="26"/>
        </w:rPr>
      </w:pPr>
      <w:ins w:id="48" w:author="Microsoft account" w:date="2024-12-31T13:52:00Z">
        <w:r w:rsidRPr="00340A15">
          <w:rPr>
            <w:b w:val="0"/>
            <w:szCs w:val="26"/>
          </w:rPr>
          <w:t>Giỏ hàng</w:t>
        </w:r>
        <w:r w:rsidRPr="00340A15">
          <w:rPr>
            <w:b w:val="0"/>
            <w:bCs w:val="0"/>
            <w:szCs w:val="26"/>
          </w:rPr>
          <w:t xml:space="preserve">: Cho phép người dùng thêm, chỉnh sửa và xóa sản phẩm khỏi giỏ hàng một </w:t>
        </w:r>
      </w:ins>
      <w:r w:rsidRPr="00340A15">
        <w:rPr>
          <w:b w:val="0"/>
          <w:bCs w:val="0"/>
          <w:szCs w:val="26"/>
        </w:rPr>
        <w:t xml:space="preserve">cách </w:t>
      </w:r>
      <w:del w:id="49" w:author="Microsoft account" w:date="2024-12-31T13:52:00Z">
        <w:r w:rsidR="008E18E3" w:rsidRPr="008E18E3">
          <w:rPr>
            <w:b w:val="0"/>
            <w:bCs w:val="0"/>
            <w:szCs w:val="26"/>
          </w:rPr>
          <w:delText xml:space="preserve">người dùng tìm kiếm, chọn lọc, đọc và lưu trữ truyện trên các nền tảng </w:delText>
        </w:r>
      </w:del>
      <w:ins w:id="50" w:author="Microsoft account" w:date="2024-12-31T13:52:00Z">
        <w:r w:rsidRPr="00340A15">
          <w:rPr>
            <w:b w:val="0"/>
            <w:bCs w:val="0"/>
            <w:szCs w:val="26"/>
          </w:rPr>
          <w:t>dễ dàng. Đồng thời, tích hợp chức năng tính toán tổng chi phí và các chiết khấu nếu có.</w:t>
        </w:r>
      </w:ins>
    </w:p>
    <w:p w14:paraId="30B25F46" w14:textId="77777777" w:rsidR="00340A15" w:rsidRPr="00340A15" w:rsidRDefault="00340A15">
      <w:pPr>
        <w:pStyle w:val="ON"/>
        <w:numPr>
          <w:ilvl w:val="0"/>
          <w:numId w:val="18"/>
        </w:numPr>
        <w:rPr>
          <w:b w:val="0"/>
          <w:bCs w:val="0"/>
          <w:szCs w:val="26"/>
        </w:rPr>
        <w:pPrChange w:id="51" w:author="Microsoft account" w:date="2024-12-31T13:52:00Z">
          <w:pPr>
            <w:pStyle w:val="ON"/>
            <w:numPr>
              <w:numId w:val="32"/>
            </w:numPr>
            <w:ind w:left="720" w:hanging="360"/>
          </w:pPr>
        </w:pPrChange>
      </w:pPr>
      <w:ins w:id="52" w:author="Microsoft account" w:date="2024-12-31T13:52:00Z">
        <w:r w:rsidRPr="00340A15">
          <w:rPr>
            <w:b w:val="0"/>
            <w:szCs w:val="26"/>
          </w:rPr>
          <w:t>Thanh toán</w:t>
        </w:r>
        <w:r w:rsidRPr="00340A15">
          <w:rPr>
            <w:b w:val="0"/>
            <w:bCs w:val="0"/>
            <w:szCs w:val="26"/>
          </w:rPr>
          <w:t xml:space="preserve">: Tích hợp các phương thức thanh toán </w:t>
        </w:r>
      </w:ins>
      <w:r w:rsidRPr="00340A15">
        <w:rPr>
          <w:b w:val="0"/>
          <w:bCs w:val="0"/>
          <w:szCs w:val="26"/>
        </w:rPr>
        <w:t>trực tuyến</w:t>
      </w:r>
      <w:del w:id="53" w:author="Microsoft account" w:date="2024-12-31T13:52:00Z">
        <w:r w:rsidR="008E18E3" w:rsidRPr="008E18E3">
          <w:rPr>
            <w:b w:val="0"/>
            <w:bCs w:val="0"/>
            <w:szCs w:val="26"/>
          </w:rPr>
          <w:delText>.</w:delText>
        </w:r>
      </w:del>
      <w:ins w:id="54" w:author="Microsoft account" w:date="2024-12-31T13:52:00Z">
        <w:r w:rsidRPr="00340A15">
          <w:rPr>
            <w:b w:val="0"/>
            <w:bCs w:val="0"/>
            <w:szCs w:val="26"/>
          </w:rPr>
          <w:t xml:space="preserve"> phổ biến, chẳng hạn như thẻ ngân hàng, ví điện tử (Momo, ZaloPay), và thanh toán khi nhận hàng (COD).</w:t>
        </w:r>
      </w:ins>
    </w:p>
    <w:p w14:paraId="45FDD9AB" w14:textId="77777777" w:rsidR="00340A15" w:rsidRPr="00340A15" w:rsidRDefault="00340A15" w:rsidP="00340A15">
      <w:pPr>
        <w:pStyle w:val="ON"/>
        <w:numPr>
          <w:ilvl w:val="0"/>
          <w:numId w:val="32"/>
        </w:numPr>
        <w:rPr>
          <w:ins w:id="55" w:author="Microsoft account" w:date="2024-12-31T13:52:00Z"/>
          <w:b w:val="0"/>
          <w:bCs w:val="0"/>
          <w:szCs w:val="26"/>
        </w:rPr>
      </w:pPr>
      <w:ins w:id="56" w:author="Microsoft account" w:date="2024-12-31T13:52:00Z">
        <w:r w:rsidRPr="00340A15">
          <w:rPr>
            <w:b w:val="0"/>
            <w:szCs w:val="26"/>
          </w:rPr>
          <w:t>Theo dõi đơn hàng</w:t>
        </w:r>
        <w:r w:rsidRPr="00340A15">
          <w:rPr>
            <w:b w:val="0"/>
            <w:bCs w:val="0"/>
            <w:szCs w:val="26"/>
          </w:rPr>
          <w:t>: Người dùng có thể theo dõi tiến độ đơn hàng của mình, từ khâu xác nhận đơn, đóng gói, vận chuyển đến khi giao hàng thành công.</w:t>
        </w:r>
      </w:ins>
    </w:p>
    <w:p w14:paraId="36945BC6" w14:textId="77777777" w:rsidR="00340A15" w:rsidRPr="00340A15" w:rsidRDefault="00340A15" w:rsidP="00340A15">
      <w:pPr>
        <w:pStyle w:val="ON"/>
        <w:ind w:left="0"/>
        <w:rPr>
          <w:b w:val="0"/>
          <w:bCs w:val="0"/>
          <w:szCs w:val="26"/>
        </w:rPr>
      </w:pPr>
      <w:r w:rsidRPr="00340A15">
        <w:rPr>
          <w:b w:val="0"/>
          <w:bCs w:val="0"/>
          <w:szCs w:val="26"/>
        </w:rPr>
        <w:t xml:space="preserve">Tối ưu hóa </w:t>
      </w:r>
      <w:ins w:id="57" w:author="Microsoft account" w:date="2024-12-31T13:52:00Z">
        <w:r w:rsidRPr="00340A15">
          <w:rPr>
            <w:b w:val="0"/>
            <w:bCs w:val="0"/>
            <w:szCs w:val="26"/>
          </w:rPr>
          <w:t xml:space="preserve">giao diện người dùng (UI/UX) và hiệu suất ứng dụng nhằm đảm bảo </w:t>
        </w:r>
      </w:ins>
      <w:r w:rsidRPr="00340A15">
        <w:rPr>
          <w:b w:val="0"/>
          <w:bCs w:val="0"/>
          <w:szCs w:val="26"/>
        </w:rPr>
        <w:t xml:space="preserve">trải nghiệm </w:t>
      </w:r>
      <w:del w:id="58" w:author="Microsoft account" w:date="2024-12-31T13:52:00Z">
        <w:r w:rsidR="003B4529" w:rsidRPr="003B4529">
          <w:rPr>
            <w:b w:val="0"/>
            <w:bCs w:val="0"/>
            <w:szCs w:val="26"/>
          </w:rPr>
          <w:delText>người dùng:</w:delText>
        </w:r>
      </w:del>
      <w:ins w:id="59" w:author="Microsoft account" w:date="2024-12-31T13:52:00Z">
        <w:r w:rsidRPr="00340A15">
          <w:rPr>
            <w:b w:val="0"/>
            <w:bCs w:val="0"/>
            <w:szCs w:val="26"/>
          </w:rPr>
          <w:t>mượt mà, hiện đại</w:t>
        </w:r>
      </w:ins>
    </w:p>
    <w:p w14:paraId="74918EEC" w14:textId="77777777" w:rsidR="00340A15" w:rsidRPr="00340A15" w:rsidRDefault="008E18E3" w:rsidP="00340A15">
      <w:pPr>
        <w:pStyle w:val="ON"/>
        <w:numPr>
          <w:ilvl w:val="0"/>
          <w:numId w:val="34"/>
        </w:numPr>
        <w:rPr>
          <w:ins w:id="60" w:author="Microsoft account" w:date="2024-12-31T13:52:00Z"/>
          <w:b w:val="0"/>
          <w:bCs w:val="0"/>
          <w:szCs w:val="26"/>
        </w:rPr>
      </w:pPr>
      <w:del w:id="61" w:author="Microsoft account" w:date="2024-12-31T13:52:00Z">
        <w:r>
          <w:rPr>
            <w:b w:val="0"/>
            <w:bCs w:val="0"/>
            <w:szCs w:val="26"/>
          </w:rPr>
          <w:delText>T</w:delText>
        </w:r>
        <w:r w:rsidRPr="008E18E3">
          <w:rPr>
            <w:b w:val="0"/>
            <w:bCs w:val="0"/>
            <w:szCs w:val="26"/>
          </w:rPr>
          <w:delText>hiết kế giao</w:delText>
        </w:r>
      </w:del>
      <w:ins w:id="62" w:author="Microsoft account" w:date="2024-12-31T13:52:00Z">
        <w:r w:rsidR="00340A15" w:rsidRPr="00340A15">
          <w:rPr>
            <w:b w:val="0"/>
            <w:bCs w:val="0"/>
            <w:szCs w:val="26"/>
          </w:rPr>
          <w:t>Thẩm mỹ cao: Giao</w:t>
        </w:r>
      </w:ins>
      <w:r w:rsidR="00340A15" w:rsidRPr="00340A15">
        <w:rPr>
          <w:b w:val="0"/>
          <w:bCs w:val="0"/>
          <w:szCs w:val="26"/>
        </w:rPr>
        <w:t xml:space="preserve"> diện </w:t>
      </w:r>
      <w:del w:id="63" w:author="Microsoft account" w:date="2024-12-31T13:52:00Z">
        <w:r w:rsidRPr="008E18E3">
          <w:rPr>
            <w:b w:val="0"/>
            <w:bCs w:val="0"/>
            <w:szCs w:val="26"/>
          </w:rPr>
          <w:delText>thân thiện và thu hút: Nghiên cứu cách bố trí giao diện, màu sắc, và kiểu chữ để tạo sự thoải mái và dễ</w:delText>
        </w:r>
      </w:del>
      <w:ins w:id="64" w:author="Microsoft account" w:date="2024-12-31T13:52:00Z">
        <w:r w:rsidR="00340A15" w:rsidRPr="00340A15">
          <w:rPr>
            <w:b w:val="0"/>
            <w:bCs w:val="0"/>
            <w:szCs w:val="26"/>
          </w:rPr>
          <w:t>đẹp mắt, hiện đại, phù hợp với ngành nội thất.</w:t>
        </w:r>
      </w:ins>
    </w:p>
    <w:p w14:paraId="0F24E554" w14:textId="77777777" w:rsidR="00340A15" w:rsidRPr="00340A15" w:rsidRDefault="00340A15">
      <w:pPr>
        <w:pStyle w:val="ON"/>
        <w:numPr>
          <w:ilvl w:val="0"/>
          <w:numId w:val="18"/>
        </w:numPr>
        <w:rPr>
          <w:b w:val="0"/>
          <w:bCs w:val="0"/>
          <w:szCs w:val="26"/>
        </w:rPr>
        <w:pPrChange w:id="65" w:author="Microsoft account" w:date="2024-12-31T13:52:00Z">
          <w:pPr>
            <w:pStyle w:val="ON"/>
            <w:numPr>
              <w:numId w:val="34"/>
            </w:numPr>
            <w:ind w:left="720" w:hanging="360"/>
          </w:pPr>
        </w:pPrChange>
      </w:pPr>
      <w:ins w:id="66" w:author="Microsoft account" w:date="2024-12-31T13:52:00Z">
        <w:r w:rsidRPr="00340A15">
          <w:rPr>
            <w:b w:val="0"/>
            <w:bCs w:val="0"/>
            <w:szCs w:val="26"/>
          </w:rPr>
          <w:t>Dễ</w:t>
        </w:r>
      </w:ins>
      <w:r w:rsidRPr="00340A15">
        <w:rPr>
          <w:b w:val="0"/>
          <w:bCs w:val="0"/>
          <w:szCs w:val="26"/>
        </w:rPr>
        <w:t xml:space="preserve"> sử dụng</w:t>
      </w:r>
      <w:del w:id="67" w:author="Microsoft account" w:date="2024-12-31T13:52:00Z">
        <w:r w:rsidR="008E18E3" w:rsidRPr="008E18E3">
          <w:rPr>
            <w:b w:val="0"/>
            <w:bCs w:val="0"/>
            <w:szCs w:val="26"/>
          </w:rPr>
          <w:delText xml:space="preserve"> cho</w:delText>
        </w:r>
      </w:del>
      <w:ins w:id="68" w:author="Microsoft account" w:date="2024-12-31T13:52:00Z">
        <w:r w:rsidRPr="00340A15">
          <w:rPr>
            <w:b w:val="0"/>
            <w:bCs w:val="0"/>
            <w:szCs w:val="26"/>
          </w:rPr>
          <w:t>: Các thao tác trong ứng dụng sẽ được thiết kế trực quan, đơn giản, phù hợp với mọi đối tượng</w:t>
        </w:r>
      </w:ins>
      <w:r w:rsidRPr="00340A15">
        <w:rPr>
          <w:b w:val="0"/>
          <w:bCs w:val="0"/>
          <w:szCs w:val="26"/>
        </w:rPr>
        <w:t xml:space="preserve"> người </w:t>
      </w:r>
      <w:del w:id="69" w:author="Microsoft account" w:date="2024-12-31T13:52:00Z">
        <w:r w:rsidR="008E18E3" w:rsidRPr="008E18E3">
          <w:rPr>
            <w:b w:val="0"/>
            <w:bCs w:val="0"/>
            <w:szCs w:val="26"/>
          </w:rPr>
          <w:delText>đọc</w:delText>
        </w:r>
      </w:del>
      <w:ins w:id="70" w:author="Microsoft account" w:date="2024-12-31T13:52:00Z">
        <w:r w:rsidRPr="00340A15">
          <w:rPr>
            <w:b w:val="0"/>
            <w:bCs w:val="0"/>
            <w:szCs w:val="26"/>
          </w:rPr>
          <w:t>dùng</w:t>
        </w:r>
      </w:ins>
      <w:r w:rsidRPr="00340A15">
        <w:rPr>
          <w:b w:val="0"/>
          <w:bCs w:val="0"/>
          <w:szCs w:val="26"/>
        </w:rPr>
        <w:t>.</w:t>
      </w:r>
    </w:p>
    <w:p w14:paraId="157E8915" w14:textId="77777777" w:rsidR="008E18E3" w:rsidRPr="003B4529" w:rsidRDefault="008E18E3" w:rsidP="00460FB4">
      <w:pPr>
        <w:pStyle w:val="ON"/>
        <w:numPr>
          <w:ilvl w:val="0"/>
          <w:numId w:val="18"/>
        </w:numPr>
        <w:rPr>
          <w:del w:id="71" w:author="Microsoft account" w:date="2024-12-31T13:52:00Z"/>
          <w:b w:val="0"/>
          <w:bCs w:val="0"/>
          <w:szCs w:val="26"/>
        </w:rPr>
      </w:pPr>
      <w:del w:id="72" w:author="Microsoft account" w:date="2024-12-31T13:52:00Z">
        <w:r w:rsidRPr="008E18E3">
          <w:rPr>
            <w:b w:val="0"/>
            <w:bCs w:val="0"/>
            <w:szCs w:val="26"/>
          </w:rPr>
          <w:delText>Tích hợp các tính năng nâng cao: Phát triển các tính năng như đánh dấu trang, chế độ đọc ngoại tuyến và gợi ý truyện dựa trên sở thích cá nhân.</w:delText>
        </w:r>
      </w:del>
    </w:p>
    <w:p w14:paraId="325D9BA2" w14:textId="77777777" w:rsidR="00340A15" w:rsidRPr="00340A15" w:rsidRDefault="003B4529">
      <w:pPr>
        <w:pStyle w:val="ON"/>
        <w:numPr>
          <w:ilvl w:val="0"/>
          <w:numId w:val="18"/>
        </w:numPr>
        <w:rPr>
          <w:b w:val="0"/>
          <w:bCs w:val="0"/>
          <w:szCs w:val="26"/>
        </w:rPr>
        <w:pPrChange w:id="73" w:author="Microsoft account" w:date="2024-12-31T13:52:00Z">
          <w:pPr>
            <w:pStyle w:val="ON"/>
            <w:numPr>
              <w:numId w:val="34"/>
            </w:numPr>
            <w:ind w:left="720" w:hanging="360"/>
          </w:pPr>
        </w:pPrChange>
      </w:pPr>
      <w:del w:id="74" w:author="Microsoft account" w:date="2024-12-31T13:52:00Z">
        <w:r w:rsidRPr="003B4529">
          <w:rPr>
            <w:b w:val="0"/>
            <w:bCs w:val="0"/>
            <w:szCs w:val="26"/>
          </w:rPr>
          <w:delText>Tìm hiểu về tốc</w:delText>
        </w:r>
      </w:del>
      <w:ins w:id="75" w:author="Microsoft account" w:date="2024-12-31T13:52:00Z">
        <w:r w:rsidR="00340A15" w:rsidRPr="00340A15">
          <w:rPr>
            <w:b w:val="0"/>
            <w:bCs w:val="0"/>
            <w:szCs w:val="26"/>
          </w:rPr>
          <w:t>Tốc</w:t>
        </w:r>
      </w:ins>
      <w:r w:rsidR="00340A15" w:rsidRPr="00340A15">
        <w:rPr>
          <w:b w:val="0"/>
          <w:bCs w:val="0"/>
          <w:szCs w:val="26"/>
        </w:rPr>
        <w:t xml:space="preserve"> độ </w:t>
      </w:r>
      <w:del w:id="76" w:author="Microsoft account" w:date="2024-12-31T13:52:00Z">
        <w:r w:rsidRPr="003B4529">
          <w:rPr>
            <w:b w:val="0"/>
            <w:bCs w:val="0"/>
            <w:szCs w:val="26"/>
          </w:rPr>
          <w:delText xml:space="preserve">tải trang </w:delText>
        </w:r>
      </w:del>
      <w:r w:rsidR="00340A15" w:rsidRPr="00340A15">
        <w:rPr>
          <w:b w:val="0"/>
          <w:bCs w:val="0"/>
          <w:szCs w:val="26"/>
        </w:rPr>
        <w:t xml:space="preserve">và </w:t>
      </w:r>
      <w:del w:id="77" w:author="Microsoft account" w:date="2024-12-31T13:52:00Z">
        <w:r w:rsidRPr="003B4529">
          <w:rPr>
            <w:b w:val="0"/>
            <w:bCs w:val="0"/>
            <w:szCs w:val="26"/>
          </w:rPr>
          <w:delText>trải nghiệm điều hướng</w:delText>
        </w:r>
      </w:del>
      <w:ins w:id="78" w:author="Microsoft account" w:date="2024-12-31T13:52:00Z">
        <w:r w:rsidR="00340A15" w:rsidRPr="00340A15">
          <w:rPr>
            <w:b w:val="0"/>
            <w:bCs w:val="0"/>
            <w:szCs w:val="26"/>
          </w:rPr>
          <w:t>hiệu suất: Tối ưu hóa mã nguồn và sử dụng các công cụ hỗ trợ</w:t>
        </w:r>
      </w:ins>
      <w:r w:rsidR="00340A15" w:rsidRPr="00340A15">
        <w:rPr>
          <w:b w:val="0"/>
          <w:bCs w:val="0"/>
          <w:szCs w:val="26"/>
        </w:rPr>
        <w:t xml:space="preserve"> để đảm bảo </w:t>
      </w:r>
      <w:del w:id="79" w:author="Microsoft account" w:date="2024-12-31T13:52:00Z">
        <w:r w:rsidRPr="003B4529">
          <w:rPr>
            <w:b w:val="0"/>
            <w:bCs w:val="0"/>
            <w:szCs w:val="26"/>
          </w:rPr>
          <w:delText>trang web</w:delText>
        </w:r>
      </w:del>
      <w:ins w:id="80" w:author="Microsoft account" w:date="2024-12-31T13:52:00Z">
        <w:r w:rsidR="00340A15" w:rsidRPr="00340A15">
          <w:rPr>
            <w:b w:val="0"/>
            <w:bCs w:val="0"/>
            <w:szCs w:val="26"/>
          </w:rPr>
          <w:t>ứng dụng</w:t>
        </w:r>
      </w:ins>
      <w:r w:rsidR="00340A15" w:rsidRPr="00340A15">
        <w:rPr>
          <w:b w:val="0"/>
          <w:bCs w:val="0"/>
          <w:szCs w:val="26"/>
        </w:rPr>
        <w:t xml:space="preserve"> hoạt động mượt mà </w:t>
      </w:r>
      <w:del w:id="81" w:author="Microsoft account" w:date="2024-12-31T13:52:00Z">
        <w:r w:rsidRPr="003B4529">
          <w:rPr>
            <w:b w:val="0"/>
            <w:bCs w:val="0"/>
            <w:szCs w:val="26"/>
          </w:rPr>
          <w:delText>trên các thiết bị khác nhau</w:delText>
        </w:r>
      </w:del>
      <w:ins w:id="82" w:author="Microsoft account" w:date="2024-12-31T13:52:00Z">
        <w:r w:rsidR="00340A15" w:rsidRPr="00340A15">
          <w:rPr>
            <w:b w:val="0"/>
            <w:bCs w:val="0"/>
            <w:szCs w:val="26"/>
          </w:rPr>
          <w:t>ngay cả với lượng dữ liệu lớn</w:t>
        </w:r>
      </w:ins>
      <w:r w:rsidR="00340A15" w:rsidRPr="00340A15">
        <w:rPr>
          <w:b w:val="0"/>
          <w:bCs w:val="0"/>
          <w:szCs w:val="26"/>
        </w:rPr>
        <w:t>.</w:t>
      </w:r>
    </w:p>
    <w:p w14:paraId="4C2867BF" w14:textId="77777777" w:rsidR="008E18E3" w:rsidRPr="003B4529" w:rsidRDefault="003B4529" w:rsidP="003B4529">
      <w:pPr>
        <w:pStyle w:val="ON"/>
        <w:ind w:left="0"/>
        <w:rPr>
          <w:del w:id="83" w:author="Microsoft account" w:date="2024-12-31T13:52:00Z"/>
          <w:b w:val="0"/>
          <w:bCs w:val="0"/>
          <w:szCs w:val="26"/>
        </w:rPr>
      </w:pPr>
      <w:del w:id="84" w:author="Microsoft account" w:date="2024-12-31T13:52:00Z">
        <w:r w:rsidRPr="003B4529">
          <w:rPr>
            <w:b w:val="0"/>
            <w:bCs w:val="0"/>
            <w:szCs w:val="26"/>
          </w:rPr>
          <w:delText>Tăng cường chiến lược tiếp thị và quảng cáo:</w:delText>
        </w:r>
      </w:del>
    </w:p>
    <w:p w14:paraId="4520F8AE" w14:textId="77777777" w:rsidR="008E18E3" w:rsidRPr="008E18E3" w:rsidRDefault="008E18E3" w:rsidP="008E18E3">
      <w:pPr>
        <w:pStyle w:val="ON"/>
        <w:numPr>
          <w:ilvl w:val="0"/>
          <w:numId w:val="18"/>
        </w:numPr>
        <w:rPr>
          <w:del w:id="85" w:author="Microsoft account" w:date="2024-12-31T13:52:00Z"/>
          <w:b w:val="0"/>
          <w:bCs w:val="0"/>
          <w:szCs w:val="26"/>
        </w:rPr>
      </w:pPr>
      <w:del w:id="86" w:author="Microsoft account" w:date="2024-12-31T13:52:00Z">
        <w:r w:rsidRPr="008E18E3">
          <w:rPr>
            <w:b w:val="0"/>
            <w:bCs w:val="0"/>
            <w:szCs w:val="26"/>
          </w:rPr>
          <w:delText>Thu hút và giữ chân người dùng: Phân tích hiệu quả của các chiến dịch quảng bá và tìm kiếm các phương</w:delText>
        </w:r>
      </w:del>
      <w:ins w:id="87" w:author="Microsoft account" w:date="2024-12-31T13:52:00Z">
        <w:r w:rsidR="00340A15" w:rsidRPr="00340A15">
          <w:rPr>
            <w:b w:val="0"/>
            <w:szCs w:val="26"/>
          </w:rPr>
          <w:t>Đề xuất giải</w:t>
        </w:r>
      </w:ins>
      <w:r w:rsidR="00340A15" w:rsidRPr="00340A15">
        <w:rPr>
          <w:b w:val="0"/>
          <w:szCs w:val="26"/>
        </w:rPr>
        <w:t xml:space="preserve"> pháp </w:t>
      </w:r>
      <w:del w:id="88" w:author="Microsoft account" w:date="2024-12-31T13:52:00Z">
        <w:r w:rsidRPr="008E18E3">
          <w:rPr>
            <w:b w:val="0"/>
            <w:bCs w:val="0"/>
            <w:szCs w:val="26"/>
          </w:rPr>
          <w:delText>sáng tạo để mở rộng đối tượng độc giả.</w:delText>
        </w:r>
      </w:del>
    </w:p>
    <w:p w14:paraId="1CF11370" w14:textId="77777777" w:rsidR="008E18E3" w:rsidRPr="003B4529" w:rsidRDefault="008E18E3" w:rsidP="008E18E3">
      <w:pPr>
        <w:pStyle w:val="ON"/>
        <w:numPr>
          <w:ilvl w:val="0"/>
          <w:numId w:val="18"/>
        </w:numPr>
        <w:rPr>
          <w:del w:id="89" w:author="Microsoft account" w:date="2024-12-31T13:52:00Z"/>
          <w:b w:val="0"/>
          <w:bCs w:val="0"/>
          <w:szCs w:val="26"/>
        </w:rPr>
      </w:pPr>
      <w:del w:id="90" w:author="Microsoft account" w:date="2024-12-31T13:52:00Z">
        <w:r w:rsidRPr="008E18E3">
          <w:rPr>
            <w:b w:val="0"/>
            <w:bCs w:val="0"/>
            <w:szCs w:val="26"/>
          </w:rPr>
          <w:delText>Cá nhân hóa nội dung: Sử dụng dữ liệu hành vi của người dùng để đề xuất truyện và chiến lược quảng cáo phù hợp, tăng cường sự tương tác và hài lòng của người đọc.</w:delText>
        </w:r>
      </w:del>
    </w:p>
    <w:p w14:paraId="67837C90" w14:textId="77777777" w:rsidR="003B4529" w:rsidRPr="003B4529" w:rsidRDefault="003B4529" w:rsidP="003B4529">
      <w:pPr>
        <w:pStyle w:val="ON"/>
        <w:ind w:left="0"/>
        <w:rPr>
          <w:del w:id="91" w:author="Microsoft account" w:date="2024-12-31T13:52:00Z"/>
          <w:b w:val="0"/>
          <w:bCs w:val="0"/>
          <w:szCs w:val="26"/>
        </w:rPr>
      </w:pPr>
      <w:del w:id="92" w:author="Microsoft account" w:date="2024-12-31T13:52:00Z">
        <w:r w:rsidRPr="003B4529">
          <w:rPr>
            <w:b w:val="0"/>
            <w:bCs w:val="0"/>
            <w:szCs w:val="26"/>
          </w:rPr>
          <w:delText>Cải</w:delText>
        </w:r>
      </w:del>
      <w:ins w:id="93" w:author="Microsoft account" w:date="2024-12-31T13:52:00Z">
        <w:r w:rsidR="00340A15" w:rsidRPr="00340A15">
          <w:rPr>
            <w:b w:val="0"/>
            <w:szCs w:val="26"/>
          </w:rPr>
          <w:t>cải</w:t>
        </w:r>
      </w:ins>
      <w:r w:rsidR="00340A15" w:rsidRPr="00340A15">
        <w:rPr>
          <w:b w:val="0"/>
          <w:szCs w:val="26"/>
        </w:rPr>
        <w:t xml:space="preserve"> thiện quy trình </w:t>
      </w:r>
      <w:del w:id="94" w:author="Microsoft account" w:date="2024-12-31T13:52:00Z">
        <w:r w:rsidRPr="003B4529">
          <w:rPr>
            <w:b w:val="0"/>
            <w:bCs w:val="0"/>
            <w:szCs w:val="26"/>
          </w:rPr>
          <w:delText xml:space="preserve">thanh toán và </w:delText>
        </w:r>
      </w:del>
      <w:r w:rsidR="00340A15" w:rsidRPr="00340A15">
        <w:rPr>
          <w:b w:val="0"/>
          <w:szCs w:val="26"/>
        </w:rPr>
        <w:t xml:space="preserve">quản lý </w:t>
      </w:r>
      <w:del w:id="95" w:author="Microsoft account" w:date="2024-12-31T13:52:00Z">
        <w:r w:rsidR="008E18E3">
          <w:rPr>
            <w:b w:val="0"/>
            <w:bCs w:val="0"/>
            <w:szCs w:val="26"/>
          </w:rPr>
          <w:delText>truyện trả phí</w:delText>
        </w:r>
        <w:r w:rsidRPr="003B4529">
          <w:rPr>
            <w:b w:val="0"/>
            <w:bCs w:val="0"/>
            <w:szCs w:val="26"/>
          </w:rPr>
          <w:delText>:</w:delText>
        </w:r>
      </w:del>
    </w:p>
    <w:p w14:paraId="3A4E8817" w14:textId="77777777" w:rsidR="008E18E3" w:rsidRPr="008E18E3" w:rsidRDefault="008E18E3" w:rsidP="008E18E3">
      <w:pPr>
        <w:pStyle w:val="ON"/>
        <w:numPr>
          <w:ilvl w:val="0"/>
          <w:numId w:val="18"/>
        </w:numPr>
        <w:rPr>
          <w:del w:id="96" w:author="Microsoft account" w:date="2024-12-31T13:52:00Z"/>
          <w:b w:val="0"/>
          <w:bCs w:val="0"/>
          <w:szCs w:val="26"/>
        </w:rPr>
      </w:pPr>
      <w:del w:id="97" w:author="Microsoft account" w:date="2024-12-31T13:52:00Z">
        <w:r w:rsidRPr="008E18E3">
          <w:rPr>
            <w:b w:val="0"/>
            <w:bCs w:val="0"/>
            <w:szCs w:val="26"/>
          </w:rPr>
          <w:delText>Nghiên cứu phương thức thanh toán an toàn: Tích hợp các phương thức thanh toán phổ biến và bảo mật để hỗ trợ các nội dung trả phí hoặc đăng ký thành viên.</w:delText>
        </w:r>
      </w:del>
    </w:p>
    <w:p w14:paraId="71C7A3C8" w14:textId="77777777" w:rsidR="00340A15" w:rsidRPr="00340A15" w:rsidRDefault="008E18E3">
      <w:pPr>
        <w:pStyle w:val="ON"/>
        <w:numPr>
          <w:ilvl w:val="0"/>
          <w:numId w:val="18"/>
        </w:numPr>
        <w:rPr>
          <w:b w:val="0"/>
          <w:bCs w:val="0"/>
          <w:szCs w:val="26"/>
        </w:rPr>
        <w:pPrChange w:id="98" w:author="Microsoft account" w:date="2024-12-31T13:52:00Z">
          <w:pPr>
            <w:pStyle w:val="ON"/>
            <w:ind w:left="0"/>
          </w:pPr>
        </w:pPrChange>
      </w:pPr>
      <w:del w:id="99" w:author="Microsoft account" w:date="2024-12-31T13:52:00Z">
        <w:r w:rsidRPr="008E18E3">
          <w:rPr>
            <w:b w:val="0"/>
            <w:bCs w:val="0"/>
            <w:szCs w:val="26"/>
          </w:rPr>
          <w:delText xml:space="preserve">Đảm bảo quyền lợi </w:delText>
        </w:r>
      </w:del>
      <w:ins w:id="100" w:author="Microsoft account" w:date="2024-12-31T13:52:00Z">
        <w:r w:rsidR="00340A15" w:rsidRPr="00340A15">
          <w:rPr>
            <w:b w:val="0"/>
            <w:szCs w:val="26"/>
          </w:rPr>
          <w:t xml:space="preserve">bán hàng, nâng cao hiệu quả kinh doanh </w:t>
        </w:r>
      </w:ins>
      <w:r w:rsidR="00340A15" w:rsidRPr="00340A15">
        <w:rPr>
          <w:b w:val="0"/>
          <w:szCs w:val="26"/>
        </w:rPr>
        <w:t xml:space="preserve">cho </w:t>
      </w:r>
      <w:del w:id="101" w:author="Microsoft account" w:date="2024-12-31T13:52:00Z">
        <w:r w:rsidRPr="008E18E3">
          <w:rPr>
            <w:b w:val="0"/>
            <w:bCs w:val="0"/>
            <w:szCs w:val="26"/>
          </w:rPr>
          <w:delText>tác giả: Xây dựng cơ chế minh bạch trong việc phân phối doanh thu cho tác giả và kiểm soát nội dung bản quyền.</w:delText>
        </w:r>
      </w:del>
      <w:ins w:id="102" w:author="Microsoft account" w:date="2024-12-31T13:52:00Z">
        <w:r w:rsidR="00340A15" w:rsidRPr="00340A15">
          <w:rPr>
            <w:b w:val="0"/>
            <w:szCs w:val="26"/>
          </w:rPr>
          <w:t>các doanh nghiệp nội thất</w:t>
        </w:r>
      </w:ins>
    </w:p>
    <w:p w14:paraId="12E33029" w14:textId="77777777" w:rsidR="00340A15" w:rsidRPr="00340A15" w:rsidRDefault="003B4529" w:rsidP="00340A15">
      <w:pPr>
        <w:pStyle w:val="ON"/>
        <w:numPr>
          <w:ilvl w:val="0"/>
          <w:numId w:val="36"/>
        </w:numPr>
        <w:rPr>
          <w:ins w:id="103" w:author="Microsoft account" w:date="2024-12-31T13:52:00Z"/>
          <w:b w:val="0"/>
          <w:bCs w:val="0"/>
          <w:szCs w:val="26"/>
        </w:rPr>
      </w:pPr>
      <w:del w:id="104" w:author="Microsoft account" w:date="2024-12-31T13:52:00Z">
        <w:r w:rsidRPr="003B4529">
          <w:rPr>
            <w:b w:val="0"/>
            <w:bCs w:val="0"/>
            <w:szCs w:val="26"/>
          </w:rPr>
          <w:delText>Phân</w:delText>
        </w:r>
      </w:del>
      <w:ins w:id="105" w:author="Microsoft account" w:date="2024-12-31T13:52:00Z">
        <w:r w:rsidR="00340A15" w:rsidRPr="00340A15">
          <w:rPr>
            <w:b w:val="0"/>
            <w:bCs w:val="0"/>
            <w:szCs w:val="26"/>
          </w:rPr>
          <w:t>Đưa ra các giải pháp để tự động hóa một số công việc thủ công, như kiểm kê hàng hóa và xử lý đơn hàng, nhằm giảm thiểu sai sót.</w:t>
        </w:r>
      </w:ins>
    </w:p>
    <w:p w14:paraId="30BB5C27" w14:textId="77777777" w:rsidR="00340A15" w:rsidRPr="00340A15" w:rsidRDefault="00340A15" w:rsidP="00340A15">
      <w:pPr>
        <w:pStyle w:val="ON"/>
        <w:numPr>
          <w:ilvl w:val="0"/>
          <w:numId w:val="36"/>
        </w:numPr>
        <w:rPr>
          <w:ins w:id="106" w:author="Microsoft account" w:date="2024-12-31T13:52:00Z"/>
          <w:b w:val="0"/>
          <w:bCs w:val="0"/>
          <w:szCs w:val="26"/>
        </w:rPr>
      </w:pPr>
      <w:ins w:id="107" w:author="Microsoft account" w:date="2024-12-31T13:52:00Z">
        <w:r w:rsidRPr="00340A15">
          <w:rPr>
            <w:b w:val="0"/>
            <w:bCs w:val="0"/>
            <w:szCs w:val="26"/>
          </w:rPr>
          <w:t>Cung cấp các báo cáo trực quan về doanh thu, sản phẩm bán chạy, và hành vi mua sắm của khách hàng, từ đó hỗ trợ người quản lý đưa ra các quyết định kinh doanh chính xác hơn.</w:t>
        </w:r>
      </w:ins>
    </w:p>
    <w:p w14:paraId="1ECB140B" w14:textId="77777777" w:rsidR="003B4529" w:rsidRPr="003B4529" w:rsidRDefault="00340A15" w:rsidP="003B4529">
      <w:pPr>
        <w:pStyle w:val="ON"/>
        <w:ind w:left="0"/>
        <w:rPr>
          <w:del w:id="108" w:author="Microsoft account" w:date="2024-12-31T13:52:00Z"/>
          <w:b w:val="0"/>
          <w:bCs w:val="0"/>
          <w:szCs w:val="26"/>
        </w:rPr>
      </w:pPr>
      <w:ins w:id="109" w:author="Microsoft account" w:date="2024-12-31T13:52:00Z">
        <w:r w:rsidRPr="00340A15">
          <w:rPr>
            <w:b w:val="0"/>
            <w:bCs w:val="0"/>
            <w:szCs w:val="26"/>
          </w:rPr>
          <w:t>Đề xuất cách</w:t>
        </w:r>
      </w:ins>
      <w:r w:rsidRPr="00340A15">
        <w:rPr>
          <w:b w:val="0"/>
          <w:bCs w:val="0"/>
          <w:szCs w:val="26"/>
        </w:rPr>
        <w:t xml:space="preserve"> tích </w:t>
      </w:r>
      <w:del w:id="110" w:author="Microsoft account" w:date="2024-12-31T13:52:00Z">
        <w:r w:rsidR="003B4529" w:rsidRPr="003B4529">
          <w:rPr>
            <w:b w:val="0"/>
            <w:bCs w:val="0"/>
            <w:szCs w:val="26"/>
          </w:rPr>
          <w:delText>cạnh tranh:</w:delText>
        </w:r>
      </w:del>
    </w:p>
    <w:p w14:paraId="6FCCB599" w14:textId="77777777" w:rsidR="00B21403" w:rsidRPr="00B21403" w:rsidRDefault="00B21403" w:rsidP="00B21403">
      <w:pPr>
        <w:pStyle w:val="ON"/>
        <w:numPr>
          <w:ilvl w:val="0"/>
          <w:numId w:val="18"/>
        </w:numPr>
        <w:rPr>
          <w:del w:id="111" w:author="Microsoft account" w:date="2024-12-31T13:52:00Z"/>
          <w:b w:val="0"/>
          <w:bCs w:val="0"/>
          <w:szCs w:val="26"/>
        </w:rPr>
      </w:pPr>
      <w:del w:id="112" w:author="Microsoft account" w:date="2024-12-31T13:52:00Z">
        <w:r w:rsidRPr="00B21403">
          <w:rPr>
            <w:b w:val="0"/>
            <w:bCs w:val="0"/>
            <w:szCs w:val="26"/>
          </w:rPr>
          <w:delText>So sánh</w:delText>
        </w:r>
      </w:del>
      <w:ins w:id="113" w:author="Microsoft account" w:date="2024-12-31T13:52:00Z">
        <w:r w:rsidR="00340A15" w:rsidRPr="00340A15">
          <w:rPr>
            <w:b w:val="0"/>
            <w:bCs w:val="0"/>
            <w:szCs w:val="26"/>
          </w:rPr>
          <w:t>hợp ứng dụng</w:t>
        </w:r>
      </w:ins>
      <w:r w:rsidR="00340A15" w:rsidRPr="00340A15">
        <w:rPr>
          <w:b w:val="0"/>
          <w:bCs w:val="0"/>
          <w:szCs w:val="26"/>
        </w:rPr>
        <w:t xml:space="preserve"> với các nền tảng </w:t>
      </w:r>
      <w:del w:id="114" w:author="Microsoft account" w:date="2024-12-31T13:52:00Z">
        <w:r w:rsidRPr="00B21403">
          <w:rPr>
            <w:b w:val="0"/>
            <w:bCs w:val="0"/>
            <w:szCs w:val="26"/>
          </w:rPr>
          <w:delText>đọc truyện hiện có: Nghiên cứu các đối thủ cạnh tranh để hiểu rõ ưu điểm và hạn chế của họ về nội dung, giao diện, và dịch vụ.</w:delText>
        </w:r>
      </w:del>
    </w:p>
    <w:p w14:paraId="1B5F92FD" w14:textId="77777777" w:rsidR="00B21403" w:rsidRPr="003B4529" w:rsidRDefault="00B21403" w:rsidP="00B21403">
      <w:pPr>
        <w:pStyle w:val="ON"/>
        <w:numPr>
          <w:ilvl w:val="0"/>
          <w:numId w:val="18"/>
        </w:numPr>
        <w:rPr>
          <w:del w:id="115" w:author="Microsoft account" w:date="2024-12-31T13:52:00Z"/>
          <w:b w:val="0"/>
          <w:bCs w:val="0"/>
          <w:szCs w:val="26"/>
        </w:rPr>
      </w:pPr>
      <w:del w:id="116" w:author="Microsoft account" w:date="2024-12-31T13:52:00Z">
        <w:r w:rsidRPr="00B21403">
          <w:rPr>
            <w:b w:val="0"/>
            <w:bCs w:val="0"/>
            <w:szCs w:val="26"/>
          </w:rPr>
          <w:delText>Theo dõi xu hướng ngành: Tìm hiểu các đổi mới công nghệ và mô hình kinh doanh trong lĩnh vực đọc truyện để giữ vững vị thế cạnh tranh.</w:delText>
        </w:r>
      </w:del>
    </w:p>
    <w:p w14:paraId="3C96B6AC" w14:textId="77777777" w:rsidR="003B4529" w:rsidRPr="003B4529" w:rsidRDefault="003B4529" w:rsidP="003B4529">
      <w:pPr>
        <w:pStyle w:val="ON"/>
        <w:ind w:left="0"/>
        <w:rPr>
          <w:del w:id="117" w:author="Microsoft account" w:date="2024-12-31T13:52:00Z"/>
          <w:b w:val="0"/>
          <w:bCs w:val="0"/>
          <w:szCs w:val="26"/>
        </w:rPr>
      </w:pPr>
      <w:del w:id="118" w:author="Microsoft account" w:date="2024-12-31T13:52:00Z">
        <w:r w:rsidRPr="003B4529">
          <w:rPr>
            <w:b w:val="0"/>
            <w:bCs w:val="0"/>
            <w:szCs w:val="26"/>
          </w:rPr>
          <w:delText xml:space="preserve">Phát triển và cải tiến </w:delText>
        </w:r>
        <w:r w:rsidR="00B21403">
          <w:rPr>
            <w:b w:val="0"/>
            <w:bCs w:val="0"/>
            <w:szCs w:val="26"/>
          </w:rPr>
          <w:delText>nội dung</w:delText>
        </w:r>
        <w:r w:rsidRPr="003B4529">
          <w:rPr>
            <w:b w:val="0"/>
            <w:bCs w:val="0"/>
            <w:szCs w:val="26"/>
          </w:rPr>
          <w:delText>:</w:delText>
        </w:r>
      </w:del>
    </w:p>
    <w:p w14:paraId="7CEAB840" w14:textId="77777777" w:rsidR="00B21403" w:rsidRPr="00B21403" w:rsidRDefault="00B21403" w:rsidP="00B21403">
      <w:pPr>
        <w:pStyle w:val="ON"/>
        <w:numPr>
          <w:ilvl w:val="0"/>
          <w:numId w:val="18"/>
        </w:numPr>
        <w:rPr>
          <w:del w:id="119" w:author="Microsoft account" w:date="2024-12-31T13:52:00Z"/>
          <w:b w:val="0"/>
          <w:bCs w:val="0"/>
          <w:szCs w:val="26"/>
        </w:rPr>
      </w:pPr>
      <w:del w:id="120" w:author="Microsoft account" w:date="2024-12-31T13:52:00Z">
        <w:r w:rsidRPr="00B21403">
          <w:rPr>
            <w:b w:val="0"/>
            <w:bCs w:val="0"/>
            <w:szCs w:val="26"/>
          </w:rPr>
          <w:delText>Thu thập phản hồi từ người dùng: Lắng nghe ý kiến của độc giả về chất lượng truyện và các tính năng để nâng cấp dịch vụ.</w:delText>
        </w:r>
      </w:del>
    </w:p>
    <w:p w14:paraId="53AB724C" w14:textId="77777777" w:rsidR="00340A15" w:rsidRPr="00340A15" w:rsidRDefault="00B21403">
      <w:pPr>
        <w:pStyle w:val="ON"/>
        <w:numPr>
          <w:ilvl w:val="0"/>
          <w:numId w:val="18"/>
        </w:numPr>
        <w:rPr>
          <w:b w:val="0"/>
          <w:bCs w:val="0"/>
          <w:szCs w:val="26"/>
        </w:rPr>
        <w:pPrChange w:id="121" w:author="Microsoft account" w:date="2024-12-31T13:52:00Z">
          <w:pPr>
            <w:pStyle w:val="ON"/>
            <w:numPr>
              <w:numId w:val="36"/>
            </w:numPr>
            <w:ind w:left="720" w:hanging="360"/>
          </w:pPr>
        </w:pPrChange>
      </w:pPr>
      <w:del w:id="122" w:author="Microsoft account" w:date="2024-12-31T13:52:00Z">
        <w:r w:rsidRPr="00B21403">
          <w:rPr>
            <w:b w:val="0"/>
            <w:bCs w:val="0"/>
            <w:szCs w:val="26"/>
          </w:rPr>
          <w:delText>Ứng dụng công nghệ mới: Tìm hiểu và triển khai các công nghệ hiện đại như trí tuệ nhân tạo (AI) hoặc dữ liệu lớn (Big Data) để cải thiện khả năng tìm kiếm và cá nhân hóa nội dung</w:delText>
        </w:r>
      </w:del>
      <w:ins w:id="123" w:author="Microsoft account" w:date="2024-12-31T13:52:00Z">
        <w:r w:rsidR="00340A15" w:rsidRPr="00340A15">
          <w:rPr>
            <w:b w:val="0"/>
            <w:bCs w:val="0"/>
            <w:szCs w:val="26"/>
          </w:rPr>
          <w:t>khác như website, mạng xã hội để mở rộng phạm vi tiếp cận khách hàng</w:t>
        </w:r>
      </w:ins>
      <w:r w:rsidR="00340A15" w:rsidRPr="00340A15">
        <w:rPr>
          <w:b w:val="0"/>
          <w:bCs w:val="0"/>
          <w:szCs w:val="26"/>
        </w:rPr>
        <w:t>.</w:t>
      </w:r>
    </w:p>
    <w:p w14:paraId="734CC1F8" w14:textId="77777777" w:rsidR="00637F18" w:rsidRPr="00E65357" w:rsidRDefault="00DB4B65" w:rsidP="00E65357">
      <w:pPr>
        <w:pStyle w:val="Heading3"/>
        <w:rPr>
          <w:rFonts w:ascii="Times New Roman" w:hAnsi="Times New Roman"/>
          <w:b w:val="0"/>
          <w:bCs w:val="0"/>
          <w:i/>
          <w:iCs/>
          <w:color w:val="000000"/>
          <w:sz w:val="28"/>
          <w:szCs w:val="28"/>
        </w:rPr>
      </w:pPr>
      <w:bookmarkStart w:id="124" w:name="_Toc186793660"/>
      <w:r w:rsidRPr="0089060C">
        <w:rPr>
          <w:rFonts w:ascii="Times New Roman" w:hAnsi="Times New Roman"/>
          <w:b w:val="0"/>
          <w:bCs w:val="0"/>
          <w:i/>
          <w:iCs/>
          <w:color w:val="000000"/>
          <w:sz w:val="28"/>
          <w:szCs w:val="28"/>
        </w:rPr>
        <w:t xml:space="preserve">1.2.2 </w:t>
      </w:r>
      <w:r w:rsidR="0023319F" w:rsidRPr="0089060C">
        <w:rPr>
          <w:rFonts w:ascii="Times New Roman" w:hAnsi="Times New Roman"/>
          <w:b w:val="0"/>
          <w:bCs w:val="0"/>
          <w:i/>
          <w:iCs/>
          <w:color w:val="000000"/>
          <w:sz w:val="28"/>
          <w:szCs w:val="28"/>
        </w:rPr>
        <w:t xml:space="preserve">Đối tượng </w:t>
      </w:r>
      <w:bookmarkEnd w:id="20"/>
      <w:r w:rsidR="00637F18">
        <w:rPr>
          <w:rFonts w:ascii="Times New Roman" w:hAnsi="Times New Roman"/>
          <w:b w:val="0"/>
          <w:bCs w:val="0"/>
          <w:i/>
          <w:iCs/>
          <w:color w:val="000000"/>
          <w:sz w:val="28"/>
          <w:szCs w:val="28"/>
        </w:rPr>
        <w:t>nghiên cứu và phạm vi giới hạn</w:t>
      </w:r>
      <w:bookmarkEnd w:id="124"/>
      <w:r w:rsidR="00B21403">
        <w:rPr>
          <w:rFonts w:ascii="Times New Roman" w:hAnsi="Times New Roman"/>
          <w:b w:val="0"/>
          <w:bCs w:val="0"/>
          <w:i/>
          <w:iCs/>
          <w:color w:val="000000"/>
          <w:sz w:val="28"/>
          <w:szCs w:val="28"/>
        </w:rPr>
        <w:t xml:space="preserve"> </w:t>
      </w:r>
    </w:p>
    <w:p w14:paraId="62BA4AAB" w14:textId="77777777" w:rsidR="00637F18" w:rsidRPr="00E65357" w:rsidRDefault="00EA2634" w:rsidP="00E65357">
      <w:pPr>
        <w:pStyle w:val="ON"/>
        <w:ind w:left="0"/>
        <w:rPr>
          <w:del w:id="125" w:author="Microsoft account" w:date="2024-12-31T13:52:00Z"/>
          <w:b w:val="0"/>
          <w:bCs w:val="0"/>
          <w:szCs w:val="26"/>
        </w:rPr>
      </w:pPr>
      <w:del w:id="126" w:author="Microsoft account" w:date="2024-12-31T13:52:00Z">
        <w:r>
          <w:rPr>
            <w:b w:val="0"/>
            <w:bCs w:val="0"/>
            <w:szCs w:val="26"/>
          </w:rPr>
          <w:delText xml:space="preserve"> Đối tượng: </w:delText>
        </w:r>
        <w:r w:rsidRPr="00EA2634">
          <w:rPr>
            <w:b w:val="0"/>
            <w:bCs w:val="0"/>
            <w:szCs w:val="26"/>
          </w:rPr>
          <w:delText>là</w:delText>
        </w:r>
        <w:r w:rsidR="003D320D">
          <w:rPr>
            <w:b w:val="0"/>
            <w:bCs w:val="0"/>
            <w:szCs w:val="26"/>
            <w:lang w:val="vi-VN"/>
          </w:rPr>
          <w:delText xml:space="preserve"> </w:delText>
        </w:r>
        <w:r w:rsidR="00457342" w:rsidRPr="00457342">
          <w:rPr>
            <w:b w:val="0"/>
            <w:bCs w:val="0"/>
            <w:szCs w:val="26"/>
            <w:lang w:val="vi-VN"/>
          </w:rPr>
          <w:delText>các cá nhân, nhóm sáng tạo nội dung truyện, và các đơn vị kinh doanh truyện nhỏ lẻ trong ngành xuất bản và phân phối truyện, đặc biệt là các cửa hàng sách, nhà xuất bản hoặc các nhóm tác giả có nhu cầu chuyển đổi số nhằm đưa nội dung lên nền tảng trực tuyến.</w:delText>
        </w:r>
      </w:del>
    </w:p>
    <w:p w14:paraId="1FCF5A77" w14:textId="77777777" w:rsidR="00637F18" w:rsidRDefault="00637F18" w:rsidP="00E65357">
      <w:pPr>
        <w:pStyle w:val="ON"/>
        <w:ind w:left="0"/>
        <w:rPr>
          <w:del w:id="127" w:author="Microsoft account" w:date="2024-12-31T13:52:00Z"/>
          <w:b w:val="0"/>
          <w:bCs w:val="0"/>
          <w:szCs w:val="26"/>
        </w:rPr>
      </w:pPr>
      <w:del w:id="128" w:author="Microsoft account" w:date="2024-12-31T13:52:00Z">
        <w:r w:rsidRPr="00E65357">
          <w:rPr>
            <w:b w:val="0"/>
            <w:bCs w:val="0"/>
            <w:szCs w:val="26"/>
          </w:rPr>
          <w:delText>Phạm vi giới hạn: Phạm vi của đề tài sẽ tập trung vào việc nghiên cứu và phát tri</w:delText>
        </w:r>
        <w:r w:rsidR="00EA2634">
          <w:rPr>
            <w:b w:val="0"/>
            <w:bCs w:val="0"/>
            <w:szCs w:val="26"/>
          </w:rPr>
          <w:delText xml:space="preserve">ển </w:delText>
        </w:r>
        <w:r w:rsidR="00457342">
          <w:rPr>
            <w:b w:val="0"/>
            <w:bCs w:val="0"/>
            <w:szCs w:val="26"/>
          </w:rPr>
          <w:delText>website đọc truyện</w:delText>
        </w:r>
        <w:r w:rsidRPr="00E65357">
          <w:rPr>
            <w:b w:val="0"/>
            <w:bCs w:val="0"/>
            <w:szCs w:val="26"/>
          </w:rPr>
          <w:delText xml:space="preserve">, bao gồm thiết kế giao diện, tích hợp các tính năng quản lý </w:delText>
        </w:r>
        <w:r w:rsidR="00457342">
          <w:rPr>
            <w:b w:val="0"/>
            <w:bCs w:val="0"/>
            <w:szCs w:val="26"/>
          </w:rPr>
          <w:delText xml:space="preserve">nội dung </w:delText>
        </w:r>
        <w:r w:rsidRPr="00E65357">
          <w:rPr>
            <w:b w:val="0"/>
            <w:bCs w:val="0"/>
            <w:szCs w:val="26"/>
          </w:rPr>
          <w:delText>và</w:delText>
        </w:r>
        <w:r w:rsidR="00E65357" w:rsidRPr="00E65357">
          <w:rPr>
            <w:b w:val="0"/>
            <w:bCs w:val="0"/>
            <w:szCs w:val="26"/>
          </w:rPr>
          <w:delText xml:space="preserve"> quản lý thông tin </w:delText>
        </w:r>
        <w:r w:rsidR="00457342">
          <w:rPr>
            <w:b w:val="0"/>
            <w:bCs w:val="0"/>
            <w:szCs w:val="26"/>
          </w:rPr>
          <w:delText>người dùng, phân tích dữ liệu cơ bản</w:delText>
        </w:r>
        <w:r w:rsidR="00E65357" w:rsidRPr="00E65357">
          <w:rPr>
            <w:b w:val="0"/>
            <w:bCs w:val="0"/>
            <w:szCs w:val="26"/>
          </w:rPr>
          <w:delText xml:space="preserve">. Đồ án sẽ không đi sâu vào các vấn </w:delText>
        </w:r>
        <w:r w:rsidR="00457342">
          <w:rPr>
            <w:b w:val="0"/>
            <w:bCs w:val="0"/>
            <w:szCs w:val="26"/>
          </w:rPr>
          <w:delText>t</w:delText>
        </w:r>
        <w:r w:rsidR="00457342" w:rsidRPr="00457342">
          <w:rPr>
            <w:b w:val="0"/>
            <w:bCs w:val="0"/>
            <w:szCs w:val="26"/>
          </w:rPr>
          <w:delText>ối ưu hóa cho lượng truy cập lớn hoặc tích hợp thanh toán phức tạp cho nội dung trả phí.</w:delText>
        </w:r>
      </w:del>
    </w:p>
    <w:p w14:paraId="70CE409F" w14:textId="77777777" w:rsidR="00ED0E2B" w:rsidRPr="00ED0E2B" w:rsidRDefault="00ED0E2B" w:rsidP="00ED0E2B">
      <w:pPr>
        <w:pStyle w:val="ON"/>
        <w:ind w:left="0"/>
        <w:rPr>
          <w:ins w:id="129" w:author="Microsoft account" w:date="2024-12-31T13:52:00Z"/>
          <w:b w:val="0"/>
          <w:bCs w:val="0"/>
          <w:szCs w:val="26"/>
        </w:rPr>
      </w:pPr>
      <w:ins w:id="130" w:author="Microsoft account" w:date="2024-12-31T13:52:00Z">
        <w:r w:rsidRPr="00ED0E2B">
          <w:rPr>
            <w:b w:val="0"/>
            <w:bCs w:val="0"/>
            <w:szCs w:val="26"/>
          </w:rPr>
          <w:t xml:space="preserve"> Đối tượng nghiên cứu:</w:t>
        </w:r>
      </w:ins>
    </w:p>
    <w:p w14:paraId="33921936" w14:textId="77777777" w:rsidR="00ED0E2B" w:rsidRPr="00ED0E2B" w:rsidRDefault="00ED0E2B" w:rsidP="00ED0E2B">
      <w:pPr>
        <w:pStyle w:val="ON"/>
        <w:numPr>
          <w:ilvl w:val="0"/>
          <w:numId w:val="37"/>
        </w:numPr>
        <w:rPr>
          <w:ins w:id="131" w:author="Microsoft account" w:date="2024-12-31T13:52:00Z"/>
          <w:b w:val="0"/>
          <w:bCs w:val="0"/>
          <w:szCs w:val="26"/>
        </w:rPr>
      </w:pPr>
      <w:ins w:id="132" w:author="Microsoft account" w:date="2024-12-31T13:52:00Z">
        <w:r w:rsidRPr="00ED0E2B">
          <w:rPr>
            <w:b w:val="0"/>
            <w:bCs w:val="0"/>
            <w:szCs w:val="26"/>
          </w:rPr>
          <w:t>Cửa hàng và doanh nghiệp kinh doanh nội thất: Nghiên cứu các quy trình vận hành và quản lý hiện tại của họ để xác định các vấn đề thường gặp và yêu cầu cụ thể.</w:t>
        </w:r>
      </w:ins>
    </w:p>
    <w:p w14:paraId="06DDF36E" w14:textId="77777777" w:rsidR="00ED0E2B" w:rsidRPr="00ED0E2B" w:rsidRDefault="00ED0E2B" w:rsidP="00ED0E2B">
      <w:pPr>
        <w:pStyle w:val="ON"/>
        <w:numPr>
          <w:ilvl w:val="0"/>
          <w:numId w:val="37"/>
        </w:numPr>
        <w:rPr>
          <w:ins w:id="133" w:author="Microsoft account" w:date="2024-12-31T13:52:00Z"/>
          <w:szCs w:val="26"/>
        </w:rPr>
      </w:pPr>
      <w:ins w:id="134" w:author="Microsoft account" w:date="2024-12-31T13:52:00Z">
        <w:r w:rsidRPr="00ED0E2B">
          <w:rPr>
            <w:b w:val="0"/>
            <w:bCs w:val="0"/>
            <w:szCs w:val="26"/>
          </w:rPr>
          <w:t>Người dùng ứng dụng: Bao gồm khách hàng mua nội thất trực tuyến và nhân viên quản lý cửa hàng, tập</w:t>
        </w:r>
        <w:r w:rsidRPr="00ED0E2B">
          <w:rPr>
            <w:szCs w:val="26"/>
          </w:rPr>
          <w:t xml:space="preserve"> </w:t>
        </w:r>
        <w:r w:rsidRPr="00ED0E2B">
          <w:rPr>
            <w:b w:val="0"/>
            <w:szCs w:val="26"/>
          </w:rPr>
          <w:t>trung vào hành vi sử dụng và nhu cầu thực tế của họ.</w:t>
        </w:r>
      </w:ins>
    </w:p>
    <w:p w14:paraId="0BD06907" w14:textId="77777777" w:rsidR="00ED0E2B" w:rsidRDefault="00ED0E2B" w:rsidP="00ED0E2B">
      <w:pPr>
        <w:pStyle w:val="ON"/>
        <w:numPr>
          <w:ilvl w:val="0"/>
          <w:numId w:val="37"/>
        </w:numPr>
        <w:rPr>
          <w:ins w:id="135" w:author="Microsoft account" w:date="2024-12-31T13:52:00Z"/>
          <w:b w:val="0"/>
          <w:bCs w:val="0"/>
          <w:szCs w:val="26"/>
        </w:rPr>
      </w:pPr>
      <w:ins w:id="136" w:author="Microsoft account" w:date="2024-12-31T13:52:00Z">
        <w:r w:rsidRPr="00ED0E2B">
          <w:rPr>
            <w:b w:val="0"/>
            <w:szCs w:val="26"/>
          </w:rPr>
          <w:t>Công nghệ liên quan</w:t>
        </w:r>
        <w:r w:rsidRPr="00ED0E2B">
          <w:rPr>
            <w:b w:val="0"/>
            <w:bCs w:val="0"/>
            <w:szCs w:val="26"/>
          </w:rPr>
          <w:t>: Flutter, Firebase, và các công cụ phát triển phần mềm hỗ trợ việc xây dựng ứng dụng đa nền tảng</w:t>
        </w:r>
      </w:ins>
    </w:p>
    <w:p w14:paraId="5559EF82" w14:textId="77777777" w:rsidR="00ED0E2B" w:rsidRDefault="00637F18" w:rsidP="00ED0E2B">
      <w:pPr>
        <w:pStyle w:val="ON"/>
        <w:ind w:left="0"/>
        <w:rPr>
          <w:ins w:id="137" w:author="Microsoft account" w:date="2024-12-31T13:52:00Z"/>
          <w:b w:val="0"/>
          <w:bCs w:val="0"/>
          <w:szCs w:val="26"/>
        </w:rPr>
      </w:pPr>
      <w:ins w:id="138" w:author="Microsoft account" w:date="2024-12-31T13:52:00Z">
        <w:r w:rsidRPr="00E65357">
          <w:rPr>
            <w:b w:val="0"/>
            <w:bCs w:val="0"/>
            <w:szCs w:val="26"/>
          </w:rPr>
          <w:t xml:space="preserve">Phạm vi giới hạn: </w:t>
        </w:r>
      </w:ins>
    </w:p>
    <w:p w14:paraId="76463061" w14:textId="77777777" w:rsidR="00ED0E2B" w:rsidRPr="00ED0E2B" w:rsidRDefault="00ED0E2B" w:rsidP="00ED0E2B">
      <w:pPr>
        <w:pStyle w:val="ON"/>
        <w:numPr>
          <w:ilvl w:val="0"/>
          <w:numId w:val="38"/>
        </w:numPr>
        <w:rPr>
          <w:ins w:id="139" w:author="Microsoft account" w:date="2024-12-31T13:52:00Z"/>
          <w:b w:val="0"/>
          <w:bCs w:val="0"/>
          <w:szCs w:val="26"/>
        </w:rPr>
      </w:pPr>
      <w:ins w:id="140" w:author="Microsoft account" w:date="2024-12-31T13:52:00Z">
        <w:r w:rsidRPr="00ED0E2B">
          <w:rPr>
            <w:b w:val="0"/>
            <w:bCs w:val="0"/>
            <w:szCs w:val="26"/>
          </w:rPr>
          <w:t>Phát triển ứng dụng trên nền tảng di động (iOS và Android).</w:t>
        </w:r>
      </w:ins>
    </w:p>
    <w:p w14:paraId="7DBAF77D" w14:textId="77777777" w:rsidR="00ED0E2B" w:rsidRPr="00ED0E2B" w:rsidRDefault="00ED0E2B" w:rsidP="00ED0E2B">
      <w:pPr>
        <w:pStyle w:val="ON"/>
        <w:numPr>
          <w:ilvl w:val="0"/>
          <w:numId w:val="38"/>
        </w:numPr>
        <w:rPr>
          <w:ins w:id="141" w:author="Microsoft account" w:date="2024-12-31T13:52:00Z"/>
          <w:b w:val="0"/>
          <w:bCs w:val="0"/>
          <w:szCs w:val="26"/>
        </w:rPr>
      </w:pPr>
      <w:ins w:id="142" w:author="Microsoft account" w:date="2024-12-31T13:52:00Z">
        <w:r w:rsidRPr="00ED0E2B">
          <w:rPr>
            <w:b w:val="0"/>
            <w:bCs w:val="0"/>
            <w:szCs w:val="26"/>
          </w:rPr>
          <w:t>Tập trung vào các chức năng quản lý bán hàng và trải nghiệm mua sắm trực tuyến.</w:t>
        </w:r>
      </w:ins>
    </w:p>
    <w:p w14:paraId="08B5792A" w14:textId="77777777" w:rsidR="00ED0E2B" w:rsidRPr="00ED0E2B" w:rsidRDefault="00ED0E2B" w:rsidP="00ED0E2B">
      <w:pPr>
        <w:pStyle w:val="ON"/>
        <w:numPr>
          <w:ilvl w:val="0"/>
          <w:numId w:val="38"/>
        </w:numPr>
        <w:rPr>
          <w:ins w:id="143" w:author="Microsoft account" w:date="2024-12-31T13:52:00Z"/>
          <w:b w:val="0"/>
          <w:bCs w:val="0"/>
          <w:szCs w:val="26"/>
        </w:rPr>
      </w:pPr>
      <w:ins w:id="144" w:author="Microsoft account" w:date="2024-12-31T13:52:00Z">
        <w:r w:rsidRPr="00ED0E2B">
          <w:rPr>
            <w:b w:val="0"/>
            <w:bCs w:val="0"/>
            <w:szCs w:val="26"/>
          </w:rPr>
          <w:t>Sử dụng cơ sở dữ liệu Firebase để lưu trữ và xử lý dữ liệu thời gian thực.</w:t>
        </w:r>
      </w:ins>
    </w:p>
    <w:p w14:paraId="34F5F263" w14:textId="77777777" w:rsidR="00ED0E2B" w:rsidRPr="00ED0E2B" w:rsidRDefault="00ED0E2B" w:rsidP="00ED0E2B">
      <w:pPr>
        <w:pStyle w:val="ON"/>
        <w:numPr>
          <w:ilvl w:val="0"/>
          <w:numId w:val="38"/>
        </w:numPr>
        <w:rPr>
          <w:ins w:id="145" w:author="Microsoft account" w:date="2024-12-31T13:52:00Z"/>
          <w:b w:val="0"/>
          <w:bCs w:val="0"/>
          <w:szCs w:val="26"/>
        </w:rPr>
      </w:pPr>
      <w:ins w:id="146" w:author="Microsoft account" w:date="2024-12-31T13:52:00Z">
        <w:r w:rsidRPr="00ED0E2B">
          <w:rPr>
            <w:b w:val="0"/>
            <w:bCs w:val="0"/>
            <w:szCs w:val="26"/>
          </w:rPr>
          <w:t>Giao diện đơn giản, dễ sử dụng, nhưng đảm bảo tính thẩm mỹ và chuyên nghiệp phù hợp với ngành nội thất.</w:t>
        </w:r>
      </w:ins>
    </w:p>
    <w:p w14:paraId="5A60874C" w14:textId="77777777" w:rsidR="00ED0E2B" w:rsidRPr="00ED0E2B" w:rsidRDefault="00ED0E2B" w:rsidP="00ED0E2B">
      <w:pPr>
        <w:pStyle w:val="ON"/>
        <w:numPr>
          <w:ilvl w:val="0"/>
          <w:numId w:val="38"/>
        </w:numPr>
        <w:rPr>
          <w:ins w:id="147" w:author="Microsoft account" w:date="2024-12-31T13:52:00Z"/>
          <w:b w:val="0"/>
          <w:bCs w:val="0"/>
          <w:szCs w:val="26"/>
        </w:rPr>
      </w:pPr>
      <w:ins w:id="148" w:author="Microsoft account" w:date="2024-12-31T13:52:00Z">
        <w:r w:rsidRPr="00ED0E2B">
          <w:rPr>
            <w:b w:val="0"/>
            <w:bCs w:val="0"/>
            <w:szCs w:val="26"/>
          </w:rPr>
          <w:t>Giới hạn trong phạm vi các cửa hàng nội thất vừa và nhỏ hoặc các doanh nghiệp nội thất có nhu cầu chuyển đổi số.</w:t>
        </w:r>
      </w:ins>
    </w:p>
    <w:p w14:paraId="44334574" w14:textId="77777777" w:rsidR="00E65357" w:rsidRDefault="00E65357" w:rsidP="00ED0E2B">
      <w:pPr>
        <w:pStyle w:val="Heading3"/>
        <w:rPr>
          <w:rFonts w:ascii="Times New Roman" w:hAnsi="Times New Roman"/>
          <w:b w:val="0"/>
          <w:bCs w:val="0"/>
          <w:i/>
          <w:iCs/>
          <w:color w:val="000000"/>
          <w:sz w:val="28"/>
          <w:szCs w:val="28"/>
        </w:rPr>
      </w:pPr>
      <w:bookmarkStart w:id="149" w:name="_Toc186793661"/>
      <w:r w:rsidRPr="00E65357">
        <w:rPr>
          <w:rFonts w:ascii="Times New Roman" w:hAnsi="Times New Roman"/>
          <w:b w:val="0"/>
          <w:bCs w:val="0"/>
          <w:i/>
          <w:iCs/>
          <w:color w:val="000000"/>
          <w:sz w:val="28"/>
          <w:szCs w:val="28"/>
        </w:rPr>
        <w:t xml:space="preserve">1.2.3 Ý nghĩa </w:t>
      </w:r>
      <w:r>
        <w:rPr>
          <w:rFonts w:ascii="Times New Roman" w:hAnsi="Times New Roman"/>
          <w:b w:val="0"/>
          <w:bCs w:val="0"/>
          <w:i/>
          <w:iCs/>
          <w:color w:val="000000"/>
          <w:sz w:val="28"/>
          <w:szCs w:val="28"/>
        </w:rPr>
        <w:t xml:space="preserve">khoa học và </w:t>
      </w:r>
      <w:r w:rsidRPr="00E65357">
        <w:rPr>
          <w:rFonts w:ascii="Times New Roman" w:hAnsi="Times New Roman"/>
          <w:b w:val="0"/>
          <w:bCs w:val="0"/>
          <w:i/>
          <w:iCs/>
          <w:color w:val="000000"/>
          <w:sz w:val="28"/>
          <w:szCs w:val="28"/>
        </w:rPr>
        <w:t>thực tiễn</w:t>
      </w:r>
      <w:bookmarkEnd w:id="149"/>
    </w:p>
    <w:p w14:paraId="7DFC3A9E" w14:textId="77777777" w:rsidR="009265F3" w:rsidRDefault="009265F3" w:rsidP="009265F3">
      <w:pPr>
        <w:pStyle w:val="ON"/>
        <w:numPr>
          <w:ilvl w:val="0"/>
          <w:numId w:val="22"/>
        </w:numPr>
        <w:rPr>
          <w:b w:val="0"/>
          <w:bCs w:val="0"/>
          <w:szCs w:val="26"/>
        </w:rPr>
      </w:pPr>
      <w:r>
        <w:rPr>
          <w:b w:val="0"/>
          <w:bCs w:val="0"/>
          <w:szCs w:val="26"/>
        </w:rPr>
        <w:t>Ý nghĩa khoa học:</w:t>
      </w:r>
    </w:p>
    <w:p w14:paraId="5061CA8A" w14:textId="77777777" w:rsidR="00ED0E2B" w:rsidRPr="00ED0E2B" w:rsidRDefault="009265F3" w:rsidP="00ED0E2B">
      <w:pPr>
        <w:pStyle w:val="ON"/>
        <w:numPr>
          <w:ilvl w:val="1"/>
          <w:numId w:val="22"/>
        </w:numPr>
        <w:rPr>
          <w:ins w:id="150" w:author="Microsoft account" w:date="2024-12-31T13:52:00Z"/>
          <w:b w:val="0"/>
          <w:bCs w:val="0"/>
          <w:szCs w:val="26"/>
        </w:rPr>
      </w:pPr>
      <w:del w:id="151" w:author="Microsoft account" w:date="2024-12-31T13:52:00Z">
        <w:r w:rsidRPr="009265F3">
          <w:rPr>
            <w:b w:val="0"/>
            <w:bCs w:val="0"/>
            <w:szCs w:val="26"/>
          </w:rPr>
          <w:delText xml:space="preserve">Đề tài đóng góp vào việc nghiên cứu và áp dụng các phương </w:delText>
        </w:r>
      </w:del>
      <w:ins w:id="152" w:author="Microsoft account" w:date="2024-12-31T13:52:00Z">
        <w:r w:rsidR="00ED0E2B" w:rsidRPr="00ED0E2B">
          <w:rPr>
            <w:b w:val="0"/>
            <w:bCs w:val="0"/>
            <w:szCs w:val="26"/>
          </w:rPr>
          <w:t xml:space="preserve">Cung cấp giải </w:t>
        </w:r>
      </w:ins>
      <w:r w:rsidR="00ED0E2B" w:rsidRPr="00ED0E2B">
        <w:rPr>
          <w:b w:val="0"/>
          <w:bCs w:val="0"/>
          <w:szCs w:val="26"/>
        </w:rPr>
        <w:t xml:space="preserve">pháp </w:t>
      </w:r>
      <w:del w:id="153" w:author="Microsoft account" w:date="2024-12-31T13:52:00Z">
        <w:r w:rsidRPr="009265F3">
          <w:rPr>
            <w:b w:val="0"/>
            <w:bCs w:val="0"/>
            <w:szCs w:val="26"/>
          </w:rPr>
          <w:delText>quản lý nội dung kỹ thuật số,</w:delText>
        </w:r>
      </w:del>
      <w:ins w:id="154" w:author="Microsoft account" w:date="2024-12-31T13:52:00Z">
        <w:r w:rsidR="00ED0E2B" w:rsidRPr="00ED0E2B">
          <w:rPr>
            <w:b w:val="0"/>
            <w:bCs w:val="0"/>
            <w:szCs w:val="26"/>
          </w:rPr>
          <w:t>công nghệ hiện đại</w:t>
        </w:r>
      </w:ins>
      <w:r w:rsidR="00ED0E2B" w:rsidRPr="00ED0E2B">
        <w:rPr>
          <w:b w:val="0"/>
          <w:bCs w:val="0"/>
          <w:szCs w:val="26"/>
        </w:rPr>
        <w:t xml:space="preserve"> giúp tối ưu hóa </w:t>
      </w:r>
      <w:del w:id="155" w:author="Microsoft account" w:date="2024-12-31T13:52:00Z">
        <w:r w:rsidRPr="009265F3">
          <w:rPr>
            <w:b w:val="0"/>
            <w:bCs w:val="0"/>
            <w:szCs w:val="26"/>
          </w:rPr>
          <w:delText>việc phân phối thông tin qua</w:delText>
        </w:r>
      </w:del>
      <w:ins w:id="156" w:author="Microsoft account" w:date="2024-12-31T13:52:00Z">
        <w:r w:rsidR="00ED0E2B" w:rsidRPr="00ED0E2B">
          <w:rPr>
            <w:b w:val="0"/>
            <w:bCs w:val="0"/>
            <w:szCs w:val="26"/>
          </w:rPr>
          <w:t>quy trình kinh doanh, giảm thiểu sai sót và tăng cường hiệu quả quản lý.</w:t>
        </w:r>
      </w:ins>
    </w:p>
    <w:p w14:paraId="52A3F5CF" w14:textId="77777777" w:rsidR="00ED0E2B" w:rsidRPr="00ED0E2B" w:rsidRDefault="00ED0E2B" w:rsidP="00ED0E2B">
      <w:pPr>
        <w:pStyle w:val="ON"/>
        <w:numPr>
          <w:ilvl w:val="1"/>
          <w:numId w:val="22"/>
        </w:numPr>
        <w:rPr>
          <w:b w:val="0"/>
          <w:bCs w:val="0"/>
          <w:szCs w:val="26"/>
        </w:rPr>
      </w:pPr>
      <w:ins w:id="157" w:author="Microsoft account" w:date="2024-12-31T13:52:00Z">
        <w:r w:rsidRPr="00ED0E2B">
          <w:rPr>
            <w:b w:val="0"/>
            <w:bCs w:val="0"/>
            <w:szCs w:val="26"/>
          </w:rPr>
          <w:t>Tạo điều kiện cho các doanh nghiệp nội thất nhỏ lẻ tiếp cận với</w:t>
        </w:r>
      </w:ins>
      <w:r w:rsidRPr="00ED0E2B">
        <w:rPr>
          <w:b w:val="0"/>
          <w:bCs w:val="0"/>
          <w:szCs w:val="26"/>
        </w:rPr>
        <w:t xml:space="preserve"> các </w:t>
      </w:r>
      <w:del w:id="158" w:author="Microsoft account" w:date="2024-12-31T13:52:00Z">
        <w:r w:rsidR="009265F3" w:rsidRPr="009265F3">
          <w:rPr>
            <w:b w:val="0"/>
            <w:bCs w:val="0"/>
            <w:szCs w:val="26"/>
          </w:rPr>
          <w:delText>nền tảng trực tuyến.</w:delText>
        </w:r>
        <w:r w:rsidR="009265F3">
          <w:rPr>
            <w:b w:val="0"/>
            <w:bCs w:val="0"/>
            <w:szCs w:val="26"/>
          </w:rPr>
          <w:delText xml:space="preserve"> </w:delText>
        </w:r>
      </w:del>
      <w:ins w:id="159" w:author="Microsoft account" w:date="2024-12-31T13:52:00Z">
        <w:r w:rsidRPr="00ED0E2B">
          <w:rPr>
            <w:b w:val="0"/>
            <w:bCs w:val="0"/>
            <w:szCs w:val="26"/>
          </w:rPr>
          <w:t>công cụ số hóa chuyên nghiệp, từ đó nâng cao khả năng cạnh tranh trên thị trường.</w:t>
        </w:r>
      </w:ins>
    </w:p>
    <w:p w14:paraId="7719F2B1" w14:textId="77777777" w:rsidR="00DF13CE" w:rsidRDefault="009265F3" w:rsidP="009265F3">
      <w:pPr>
        <w:pStyle w:val="ON"/>
        <w:numPr>
          <w:ilvl w:val="1"/>
          <w:numId w:val="22"/>
        </w:numPr>
        <w:rPr>
          <w:del w:id="160" w:author="Microsoft account" w:date="2024-12-31T13:52:00Z"/>
          <w:b w:val="0"/>
          <w:bCs w:val="0"/>
          <w:szCs w:val="26"/>
        </w:rPr>
      </w:pPr>
      <w:del w:id="161" w:author="Microsoft account" w:date="2024-12-31T13:52:00Z">
        <w:r w:rsidRPr="009265F3">
          <w:rPr>
            <w:b w:val="0"/>
            <w:bCs w:val="0"/>
            <w:szCs w:val="26"/>
          </w:rPr>
          <w:delText>Góp phần vào lĩnh vực thiết kế giao diện hướng người dùng trong ngành giải trí và truyền thông số.</w:delText>
        </w:r>
      </w:del>
    </w:p>
    <w:p w14:paraId="3980711A" w14:textId="77777777" w:rsidR="009265F3" w:rsidRPr="009265F3" w:rsidRDefault="009265F3" w:rsidP="009265F3">
      <w:pPr>
        <w:pStyle w:val="ON"/>
        <w:numPr>
          <w:ilvl w:val="1"/>
          <w:numId w:val="22"/>
        </w:numPr>
        <w:rPr>
          <w:del w:id="162" w:author="Microsoft account" w:date="2024-12-31T13:52:00Z"/>
          <w:b w:val="0"/>
          <w:bCs w:val="0"/>
          <w:szCs w:val="26"/>
        </w:rPr>
      </w:pPr>
      <w:del w:id="163" w:author="Microsoft account" w:date="2024-12-31T13:52:00Z">
        <w:r w:rsidRPr="009265F3">
          <w:rPr>
            <w:b w:val="0"/>
            <w:bCs w:val="0"/>
            <w:szCs w:val="26"/>
          </w:rPr>
          <w:delText>Ứng dụng các phương pháp phân tích dữ liệu để hiểu rõ hơn về hành vi người đọc, tạo cơ sở cho việc cải tiến nội dung và tối ưu hóa hệ thống.</w:delText>
        </w:r>
      </w:del>
    </w:p>
    <w:p w14:paraId="0F7FD594" w14:textId="77777777" w:rsidR="00ED0E2B" w:rsidRPr="00ED0E2B" w:rsidRDefault="00ED0E2B" w:rsidP="00ED0E2B">
      <w:pPr>
        <w:pStyle w:val="ON"/>
        <w:numPr>
          <w:ilvl w:val="1"/>
          <w:numId w:val="22"/>
        </w:numPr>
        <w:rPr>
          <w:ins w:id="164" w:author="Microsoft account" w:date="2024-12-31T13:52:00Z"/>
          <w:b w:val="0"/>
          <w:bCs w:val="0"/>
          <w:szCs w:val="26"/>
        </w:rPr>
      </w:pPr>
      <w:ins w:id="165" w:author="Microsoft account" w:date="2024-12-31T13:52:00Z">
        <w:r w:rsidRPr="00ED0E2B">
          <w:rPr>
            <w:b w:val="0"/>
            <w:bCs w:val="0"/>
            <w:szCs w:val="26"/>
          </w:rPr>
          <w:t>Mang lại trải nghiệm mua sắm tiện lợi và hiện đại cho khách hàng, tăng mức độ hài lòng và trung thành với thương hiệu.</w:t>
        </w:r>
      </w:ins>
    </w:p>
    <w:p w14:paraId="36314E28" w14:textId="77777777" w:rsidR="009265F3" w:rsidRDefault="009265F3" w:rsidP="00ED0E2B">
      <w:pPr>
        <w:pStyle w:val="ON"/>
        <w:numPr>
          <w:ilvl w:val="0"/>
          <w:numId w:val="22"/>
        </w:numPr>
        <w:rPr>
          <w:b w:val="0"/>
          <w:bCs w:val="0"/>
          <w:szCs w:val="26"/>
        </w:rPr>
      </w:pPr>
      <w:r>
        <w:rPr>
          <w:b w:val="0"/>
          <w:bCs w:val="0"/>
          <w:szCs w:val="26"/>
        </w:rPr>
        <w:t xml:space="preserve">Ý nghĩa thực tiễn: </w:t>
      </w:r>
    </w:p>
    <w:p w14:paraId="1C9021A3" w14:textId="77777777" w:rsidR="00DF13CE" w:rsidRDefault="009265F3" w:rsidP="009265F3">
      <w:pPr>
        <w:pStyle w:val="ON"/>
        <w:numPr>
          <w:ilvl w:val="1"/>
          <w:numId w:val="22"/>
        </w:numPr>
        <w:rPr>
          <w:del w:id="166" w:author="Microsoft account" w:date="2024-12-31T13:52:00Z"/>
          <w:b w:val="0"/>
          <w:bCs w:val="0"/>
          <w:szCs w:val="26"/>
        </w:rPr>
      </w:pPr>
      <w:del w:id="167" w:author="Microsoft account" w:date="2024-12-31T13:52:00Z">
        <w:r w:rsidRPr="009265F3">
          <w:rPr>
            <w:b w:val="0"/>
            <w:bCs w:val="0"/>
            <w:szCs w:val="26"/>
          </w:rPr>
          <w:delText>Hệ thống giúp độc giả dễ dàng tiếp cận với kho truyện phong phú, từ đó nâng cao trải nghiệm giải trí và học tập.</w:delText>
        </w:r>
      </w:del>
    </w:p>
    <w:p w14:paraId="60671A2B" w14:textId="77777777" w:rsidR="009265F3" w:rsidRDefault="009265F3" w:rsidP="009265F3">
      <w:pPr>
        <w:pStyle w:val="ON"/>
        <w:numPr>
          <w:ilvl w:val="1"/>
          <w:numId w:val="22"/>
        </w:numPr>
        <w:rPr>
          <w:del w:id="168" w:author="Microsoft account" w:date="2024-12-31T13:52:00Z"/>
          <w:b w:val="0"/>
          <w:bCs w:val="0"/>
          <w:szCs w:val="26"/>
        </w:rPr>
      </w:pPr>
      <w:del w:id="169" w:author="Microsoft account" w:date="2024-12-31T13:52:00Z">
        <w:r w:rsidRPr="009265F3">
          <w:rPr>
            <w:b w:val="0"/>
            <w:bCs w:val="0"/>
            <w:szCs w:val="26"/>
          </w:rPr>
          <w:delText>Đề tài mang lại giải pháp quản lý nội dung hiệu quả cho các đơn vị nhỏ lẻ trong ngành, giúp họ tiếp cận độc giả nhanh chóng hơn, đồng thời giảm chi phí vận hành so với các phương thức truyền thống.</w:delText>
        </w:r>
      </w:del>
    </w:p>
    <w:p w14:paraId="6E63C70C" w14:textId="77777777" w:rsidR="00E65357" w:rsidRPr="009265F3" w:rsidRDefault="009265F3" w:rsidP="009265F3">
      <w:pPr>
        <w:pStyle w:val="ON"/>
        <w:numPr>
          <w:ilvl w:val="1"/>
          <w:numId w:val="22"/>
        </w:numPr>
        <w:rPr>
          <w:del w:id="170" w:author="Microsoft account" w:date="2024-12-31T13:52:00Z"/>
          <w:b w:val="0"/>
          <w:bCs w:val="0"/>
          <w:szCs w:val="26"/>
        </w:rPr>
      </w:pPr>
      <w:del w:id="171" w:author="Microsoft account" w:date="2024-12-31T13:52:00Z">
        <w:r w:rsidRPr="009265F3">
          <w:rPr>
            <w:b w:val="0"/>
            <w:bCs w:val="0"/>
            <w:szCs w:val="26"/>
          </w:rPr>
          <w:delText>Đề tài hỗ trợ ngành xuất bản chuyển đổi từ hình thức phân phối truyền thống sang nền tảng trực tuyến, mang lại nhiều lợi ích về tiết kiệm thời gian, chi phí và tăng hiệu quả tiếp cận người dùng.</w:delText>
        </w:r>
      </w:del>
    </w:p>
    <w:p w14:paraId="04D818FD" w14:textId="77777777" w:rsidR="00ED0E2B" w:rsidRPr="00ED0E2B" w:rsidRDefault="00ED0E2B" w:rsidP="00ED0E2B">
      <w:pPr>
        <w:pStyle w:val="ON"/>
        <w:numPr>
          <w:ilvl w:val="1"/>
          <w:numId w:val="22"/>
        </w:numPr>
        <w:rPr>
          <w:ins w:id="172" w:author="Microsoft account" w:date="2024-12-31T13:52:00Z"/>
          <w:b w:val="0"/>
          <w:bCs w:val="0"/>
          <w:szCs w:val="26"/>
        </w:rPr>
      </w:pPr>
      <w:ins w:id="173" w:author="Microsoft account" w:date="2024-12-31T13:52:00Z">
        <w:r w:rsidRPr="00ED0E2B">
          <w:rPr>
            <w:b w:val="0"/>
            <w:bCs w:val="0"/>
            <w:szCs w:val="26"/>
          </w:rPr>
          <w:t>Góp phần ứng dụng và khai thác tiềm năng của Flutter trong việc phát triển ứng dụng quản lý và thương mại điện tử.</w:t>
        </w:r>
      </w:ins>
    </w:p>
    <w:p w14:paraId="71435EAD" w14:textId="77777777" w:rsidR="00ED0E2B" w:rsidRPr="00ED0E2B" w:rsidRDefault="00ED0E2B" w:rsidP="00ED0E2B">
      <w:pPr>
        <w:pStyle w:val="ON"/>
        <w:numPr>
          <w:ilvl w:val="1"/>
          <w:numId w:val="22"/>
        </w:numPr>
        <w:rPr>
          <w:ins w:id="174" w:author="Microsoft account" w:date="2024-12-31T13:52:00Z"/>
          <w:b w:val="0"/>
          <w:bCs w:val="0"/>
          <w:szCs w:val="26"/>
        </w:rPr>
      </w:pPr>
      <w:ins w:id="175" w:author="Microsoft account" w:date="2024-12-31T13:52:00Z">
        <w:r w:rsidRPr="00ED0E2B">
          <w:rPr>
            <w:b w:val="0"/>
            <w:bCs w:val="0"/>
            <w:szCs w:val="26"/>
          </w:rPr>
          <w:t>Làm phong phú thêm các nghiên cứu và ứng dụng về quản lý bán hàng trong lĩnh vực nội thất, từ đó mở rộng cơ hội nghiên cứu trong các lĩnh vực liên quan.</w:t>
        </w:r>
      </w:ins>
    </w:p>
    <w:p w14:paraId="4093F89A" w14:textId="77777777" w:rsidR="00E65357" w:rsidRPr="009265F3" w:rsidRDefault="00ED0E2B" w:rsidP="00ED0E2B">
      <w:pPr>
        <w:pStyle w:val="ON"/>
        <w:numPr>
          <w:ilvl w:val="1"/>
          <w:numId w:val="22"/>
        </w:numPr>
        <w:rPr>
          <w:ins w:id="176" w:author="Microsoft account" w:date="2024-12-31T13:52:00Z"/>
          <w:b w:val="0"/>
          <w:bCs w:val="0"/>
          <w:szCs w:val="26"/>
        </w:rPr>
      </w:pPr>
      <w:ins w:id="177" w:author="Microsoft account" w:date="2024-12-31T13:52:00Z">
        <w:r w:rsidRPr="00ED0E2B">
          <w:rPr>
            <w:b w:val="0"/>
            <w:bCs w:val="0"/>
            <w:szCs w:val="26"/>
          </w:rPr>
          <w:t>Là tài liệu tham khảo hữu ích cho các nhà phát triển phần mềm, nghiên cứu viên hoặc sinh viên trong lĩnh vực công nghệ thông tin và quản trị kinh doanh.</w:t>
        </w:r>
        <w:r w:rsidR="009265F3" w:rsidRPr="009265F3">
          <w:rPr>
            <w:b w:val="0"/>
            <w:bCs w:val="0"/>
            <w:szCs w:val="26"/>
          </w:rPr>
          <w:t>.</w:t>
        </w:r>
      </w:ins>
    </w:p>
    <w:p w14:paraId="07B4F933" w14:textId="77777777" w:rsidR="00DB4B65" w:rsidRDefault="00DB4B65" w:rsidP="00280BEA">
      <w:pPr>
        <w:pStyle w:val="Heading2"/>
        <w:rPr>
          <w:rFonts w:ascii="Times New Roman" w:hAnsi="Times New Roman"/>
          <w:i w:val="0"/>
          <w:iCs w:val="0"/>
        </w:rPr>
      </w:pPr>
      <w:bookmarkStart w:id="178" w:name="_Toc154951150"/>
      <w:bookmarkStart w:id="179" w:name="_Toc186793662"/>
      <w:r>
        <w:rPr>
          <w:rFonts w:ascii="Times New Roman" w:hAnsi="Times New Roman"/>
          <w:i w:val="0"/>
          <w:iCs w:val="0"/>
        </w:rPr>
        <w:t xml:space="preserve">1.3 </w:t>
      </w:r>
      <w:r w:rsidR="003809A7" w:rsidRPr="00DB4B65">
        <w:rPr>
          <w:rFonts w:ascii="Times New Roman" w:hAnsi="Times New Roman"/>
          <w:i w:val="0"/>
          <w:iCs w:val="0"/>
        </w:rPr>
        <w:t>Cấu trúc đồ án</w:t>
      </w:r>
      <w:bookmarkEnd w:id="178"/>
      <w:bookmarkEnd w:id="179"/>
    </w:p>
    <w:p w14:paraId="44C8D76B" w14:textId="77777777" w:rsidR="00E42564" w:rsidRPr="00E42564" w:rsidRDefault="00E42564" w:rsidP="00E42564"/>
    <w:p w14:paraId="67FCFF0F" w14:textId="77777777" w:rsidR="00280BEA" w:rsidRPr="001B15BA" w:rsidRDefault="0015395A">
      <w:pPr>
        <w:pStyle w:val="ON"/>
        <w:ind w:left="0"/>
        <w:rPr>
          <w:b w:val="0"/>
          <w:bCs w:val="0"/>
          <w:szCs w:val="26"/>
        </w:rPr>
      </w:pPr>
      <w:r w:rsidRPr="001B15BA">
        <w:rPr>
          <w:b w:val="0"/>
          <w:bCs w:val="0"/>
          <w:szCs w:val="26"/>
        </w:rPr>
        <w:t>Chương 1. TỔNG QUAN: Giới thiệu ngắn gọn về đề tài, nêu tóm tắt những lý thuyết, nghiên cứu trước đây có liên quan đến đề tài.</w:t>
      </w:r>
    </w:p>
    <w:p w14:paraId="6FD1BE75" w14:textId="77777777" w:rsidR="00280BEA" w:rsidRPr="001B15BA" w:rsidRDefault="00280BEA" w:rsidP="001B15BA">
      <w:pPr>
        <w:pStyle w:val="ON"/>
        <w:ind w:left="0"/>
        <w:rPr>
          <w:del w:id="180" w:author="Microsoft account" w:date="2024-12-31T13:52:00Z"/>
          <w:b w:val="0"/>
          <w:bCs w:val="0"/>
          <w:szCs w:val="26"/>
        </w:rPr>
      </w:pPr>
    </w:p>
    <w:p w14:paraId="5C8490CE" w14:textId="77777777" w:rsidR="00280BEA" w:rsidRPr="001B15BA" w:rsidRDefault="0015395A">
      <w:pPr>
        <w:pStyle w:val="ON"/>
        <w:ind w:left="0"/>
        <w:rPr>
          <w:b w:val="0"/>
          <w:bCs w:val="0"/>
          <w:szCs w:val="26"/>
        </w:rPr>
      </w:pPr>
      <w:r w:rsidRPr="001B15BA">
        <w:rPr>
          <w:b w:val="0"/>
          <w:bCs w:val="0"/>
          <w:szCs w:val="26"/>
        </w:rPr>
        <w:t>Chương 2. CƠ SỞ LÝ THUYẾT: Trình bày các khái niệm và phương pháp giải quyết vấn đề của tác giả bao gồm mô tả các công nghệ, hệ thống, các ràng buộc hoặc các giải pháp mới, những mô hình toán, lý giải xây dựng mô hình, ...</w:t>
      </w:r>
    </w:p>
    <w:p w14:paraId="64B403E1" w14:textId="77777777" w:rsidR="00280BEA" w:rsidRPr="001B15BA" w:rsidRDefault="00280BEA" w:rsidP="001B15BA">
      <w:pPr>
        <w:pStyle w:val="ON"/>
        <w:ind w:left="0"/>
        <w:rPr>
          <w:del w:id="181" w:author="Microsoft account" w:date="2024-12-31T13:52:00Z"/>
          <w:b w:val="0"/>
          <w:bCs w:val="0"/>
          <w:szCs w:val="26"/>
        </w:rPr>
      </w:pPr>
    </w:p>
    <w:p w14:paraId="6905AECB" w14:textId="77777777" w:rsidR="00280BEA" w:rsidRPr="001B15BA" w:rsidRDefault="00A43060">
      <w:pPr>
        <w:pStyle w:val="ON"/>
        <w:ind w:left="0"/>
        <w:rPr>
          <w:b w:val="0"/>
          <w:bCs w:val="0"/>
          <w:szCs w:val="26"/>
        </w:rPr>
      </w:pPr>
      <w:r w:rsidRPr="001B15BA">
        <w:rPr>
          <w:b w:val="0"/>
          <w:bCs w:val="0"/>
          <w:szCs w:val="26"/>
        </w:rPr>
        <w:t xml:space="preserve">Chương 3. </w:t>
      </w:r>
      <w:r w:rsidR="009B5D7F" w:rsidRPr="001B15BA">
        <w:rPr>
          <w:b w:val="0"/>
          <w:bCs w:val="0"/>
          <w:szCs w:val="26"/>
        </w:rPr>
        <w:t>KẾT QUẢ THỰC NGHIỆM: Mô tả công việc thực nghiệm đề tài đã tiến hành, các kết quả nghiên cứu lý thuyết, kết quả thực nghiệm đạt được. Đối với các đề tài ứng dụng có kết quả là sản phẩm phần mềm phải có hồ sơ thiết kế, cài đặt, giao diện... theo một trong các mô hình đã học (UML, ...)</w:t>
      </w:r>
    </w:p>
    <w:p w14:paraId="1A0F9CB5" w14:textId="77777777" w:rsidR="00280BEA" w:rsidRPr="001B15BA" w:rsidRDefault="00280BEA" w:rsidP="001B15BA">
      <w:pPr>
        <w:pStyle w:val="ON"/>
        <w:ind w:left="0"/>
        <w:rPr>
          <w:del w:id="182" w:author="Microsoft account" w:date="2024-12-31T13:52:00Z"/>
          <w:b w:val="0"/>
          <w:bCs w:val="0"/>
          <w:szCs w:val="26"/>
        </w:rPr>
      </w:pPr>
    </w:p>
    <w:p w14:paraId="63FB8200" w14:textId="77777777" w:rsidR="008E4CB7" w:rsidRPr="001B15BA" w:rsidRDefault="00A43060">
      <w:pPr>
        <w:pStyle w:val="ON"/>
        <w:ind w:left="0"/>
        <w:rPr>
          <w:b w:val="0"/>
          <w:bCs w:val="0"/>
          <w:szCs w:val="26"/>
        </w:rPr>
      </w:pPr>
      <w:r w:rsidRPr="001B15BA">
        <w:rPr>
          <w:b w:val="0"/>
          <w:bCs w:val="0"/>
          <w:szCs w:val="26"/>
        </w:rPr>
        <w:t xml:space="preserve">Chương 4. </w:t>
      </w:r>
      <w:r w:rsidR="009B5D7F" w:rsidRPr="001B15BA">
        <w:rPr>
          <w:b w:val="0"/>
          <w:bCs w:val="0"/>
          <w:szCs w:val="26"/>
        </w:rPr>
        <w:t>KẾT LUẬN VÀ KIẾN NGHỊ: Nêu những kết luận chung, khẳng định những kết quả đạt được, những đóng góp, đề xuất mới và kiến nghị (nếu có).</w:t>
      </w:r>
    </w:p>
    <w:p w14:paraId="42B72752" w14:textId="77777777" w:rsidR="009B5D7F" w:rsidRPr="009B5D7F" w:rsidRDefault="008E4CB7" w:rsidP="009B5D7F">
      <w:pPr>
        <w:rPr>
          <w:sz w:val="26"/>
          <w:szCs w:val="26"/>
        </w:rPr>
      </w:pPr>
      <w:r>
        <w:rPr>
          <w:sz w:val="26"/>
          <w:szCs w:val="26"/>
        </w:rPr>
        <w:br w:type="page"/>
      </w:r>
    </w:p>
    <w:p w14:paraId="076C4F28" w14:textId="77777777" w:rsidR="00280BEA" w:rsidRPr="0015395A" w:rsidRDefault="00280BEA" w:rsidP="0015395A">
      <w:pPr>
        <w:jc w:val="both"/>
        <w:rPr>
          <w:color w:val="000000"/>
          <w:sz w:val="26"/>
          <w:szCs w:val="26"/>
        </w:rPr>
      </w:pPr>
    </w:p>
    <w:p w14:paraId="61256741" w14:textId="77777777" w:rsidR="003F149E" w:rsidRPr="00AE4ECB" w:rsidRDefault="00A43060">
      <w:pPr>
        <w:pStyle w:val="TOC3"/>
        <w:spacing w:line="360" w:lineRule="auto"/>
        <w:jc w:val="center"/>
        <w:outlineLvl w:val="0"/>
        <w:rPr>
          <w:b/>
          <w:bCs/>
          <w:color w:val="000000"/>
          <w:sz w:val="32"/>
          <w:szCs w:val="32"/>
        </w:rPr>
      </w:pPr>
      <w:bookmarkStart w:id="183" w:name="_Toc154951151"/>
      <w:bookmarkStart w:id="184" w:name="_Toc186793663"/>
      <w:r w:rsidRPr="00AE4ECB">
        <w:rPr>
          <w:b/>
          <w:bCs/>
          <w:color w:val="000000"/>
          <w:sz w:val="32"/>
          <w:szCs w:val="32"/>
        </w:rPr>
        <w:t xml:space="preserve">Chương </w:t>
      </w:r>
      <w:r w:rsidR="00660FDC" w:rsidRPr="00AE4ECB">
        <w:rPr>
          <w:b/>
          <w:bCs/>
          <w:color w:val="000000"/>
          <w:sz w:val="32"/>
          <w:szCs w:val="32"/>
        </w:rPr>
        <w:t>2</w:t>
      </w:r>
      <w:r w:rsidRPr="00AE4ECB">
        <w:rPr>
          <w:b/>
          <w:bCs/>
          <w:color w:val="000000"/>
          <w:sz w:val="32"/>
          <w:szCs w:val="32"/>
        </w:rPr>
        <w:t>.</w:t>
      </w:r>
      <w:r w:rsidR="00660FDC" w:rsidRPr="00AE4ECB">
        <w:rPr>
          <w:b/>
          <w:bCs/>
          <w:color w:val="000000"/>
          <w:sz w:val="32"/>
          <w:szCs w:val="32"/>
        </w:rPr>
        <w:t xml:space="preserve"> CƠ SỞ LÝ THUYẾT</w:t>
      </w:r>
      <w:bookmarkEnd w:id="183"/>
      <w:bookmarkEnd w:id="184"/>
    </w:p>
    <w:p w14:paraId="72F70B84" w14:textId="77777777" w:rsidR="001935AC" w:rsidRPr="00280BEA" w:rsidRDefault="003F149E" w:rsidP="00280BEA">
      <w:pPr>
        <w:pStyle w:val="Heading2"/>
        <w:rPr>
          <w:rFonts w:ascii="Times New Roman" w:hAnsi="Times New Roman"/>
          <w:i w:val="0"/>
          <w:iCs w:val="0"/>
        </w:rPr>
      </w:pPr>
      <w:bookmarkStart w:id="185" w:name="_Toc154951152"/>
      <w:bookmarkStart w:id="186" w:name="_Toc186793664"/>
      <w:r w:rsidRPr="00280BEA">
        <w:rPr>
          <w:rFonts w:ascii="Times New Roman" w:hAnsi="Times New Roman"/>
          <w:i w:val="0"/>
          <w:iCs w:val="0"/>
        </w:rPr>
        <w:t>2.</w:t>
      </w:r>
      <w:r w:rsidR="00D87A27" w:rsidRPr="00280BEA">
        <w:rPr>
          <w:rFonts w:ascii="Times New Roman" w:hAnsi="Times New Roman"/>
          <w:i w:val="0"/>
          <w:iCs w:val="0"/>
        </w:rPr>
        <w:t>1</w:t>
      </w:r>
      <w:r w:rsidRPr="00280BEA">
        <w:rPr>
          <w:rFonts w:ascii="Times New Roman" w:hAnsi="Times New Roman"/>
          <w:i w:val="0"/>
          <w:iCs w:val="0"/>
        </w:rPr>
        <w:t xml:space="preserve"> </w:t>
      </w:r>
      <w:bookmarkEnd w:id="185"/>
      <w:r w:rsidR="00DF13CE">
        <w:rPr>
          <w:rFonts w:ascii="Times New Roman" w:hAnsi="Times New Roman"/>
          <w:i w:val="0"/>
          <w:iCs w:val="0"/>
        </w:rPr>
        <w:t>Giới thiệu về công nghệ</w:t>
      </w:r>
      <w:bookmarkEnd w:id="186"/>
      <w:r w:rsidR="009265F3">
        <w:rPr>
          <w:rFonts w:ascii="Times New Roman" w:hAnsi="Times New Roman"/>
          <w:i w:val="0"/>
          <w:iCs w:val="0"/>
        </w:rPr>
        <w:t xml:space="preserve"> </w:t>
      </w:r>
    </w:p>
    <w:p w14:paraId="12DA5DB4" w14:textId="26E13127" w:rsidR="00A164F7" w:rsidRPr="003B3D8E" w:rsidRDefault="001935AC" w:rsidP="003B3D8E">
      <w:pPr>
        <w:pStyle w:val="Heading3"/>
        <w:rPr>
          <w:rFonts w:ascii="Times New Roman" w:hAnsi="Times New Roman"/>
          <w:b w:val="0"/>
          <w:i/>
          <w:color w:val="000000"/>
          <w:sz w:val="28"/>
          <w:szCs w:val="28"/>
        </w:rPr>
      </w:pPr>
      <w:bookmarkStart w:id="187" w:name="_Toc154951153"/>
      <w:bookmarkStart w:id="188" w:name="_Toc186793665"/>
      <w:r w:rsidRPr="0089060C">
        <w:rPr>
          <w:rFonts w:ascii="Times New Roman" w:hAnsi="Times New Roman"/>
          <w:b w:val="0"/>
          <w:bCs w:val="0"/>
          <w:i/>
          <w:iCs/>
          <w:color w:val="000000"/>
          <w:sz w:val="28"/>
          <w:szCs w:val="28"/>
        </w:rPr>
        <w:t>2.</w:t>
      </w:r>
      <w:r w:rsidR="00D87A27" w:rsidRPr="0089060C">
        <w:rPr>
          <w:rFonts w:ascii="Times New Roman" w:hAnsi="Times New Roman"/>
          <w:b w:val="0"/>
          <w:bCs w:val="0"/>
          <w:i/>
          <w:iCs/>
          <w:color w:val="000000"/>
          <w:sz w:val="28"/>
          <w:szCs w:val="28"/>
        </w:rPr>
        <w:t>1</w:t>
      </w:r>
      <w:r w:rsidRPr="0089060C">
        <w:rPr>
          <w:rFonts w:ascii="Times New Roman" w:hAnsi="Times New Roman"/>
          <w:b w:val="0"/>
          <w:bCs w:val="0"/>
          <w:i/>
          <w:iCs/>
          <w:color w:val="000000"/>
          <w:sz w:val="28"/>
          <w:szCs w:val="28"/>
        </w:rPr>
        <w:t>.1</w:t>
      </w:r>
      <w:bookmarkEnd w:id="187"/>
      <w:r w:rsidR="003B1165">
        <w:rPr>
          <w:rFonts w:ascii="Times New Roman" w:hAnsi="Times New Roman"/>
          <w:b w:val="0"/>
          <w:bCs w:val="0"/>
          <w:i/>
          <w:iCs/>
          <w:color w:val="000000"/>
          <w:sz w:val="28"/>
          <w:szCs w:val="28"/>
          <w:lang w:val="vi-VN"/>
        </w:rPr>
        <w:t xml:space="preserve"> </w:t>
      </w:r>
      <w:r w:rsidR="00587F1F">
        <w:rPr>
          <w:rFonts w:ascii="Times New Roman" w:hAnsi="Times New Roman"/>
          <w:b w:val="0"/>
          <w:bCs w:val="0"/>
          <w:i/>
          <w:iCs/>
          <w:color w:val="000000"/>
          <w:sz w:val="28"/>
          <w:szCs w:val="28"/>
        </w:rPr>
        <w:t>Dart</w:t>
      </w:r>
      <w:bookmarkEnd w:id="188"/>
    </w:p>
    <w:p w14:paraId="07CA56F3" w14:textId="790C4B85" w:rsidR="00A164F7" w:rsidRPr="003B3D8E" w:rsidRDefault="003B3D8E" w:rsidP="003B3D8E">
      <w:pPr>
        <w:pStyle w:val="ON"/>
        <w:ind w:left="0"/>
        <w:rPr>
          <w:b w:val="0"/>
        </w:rPr>
      </w:pPr>
      <w:r>
        <w:rPr>
          <w:b w:val="0"/>
        </w:rPr>
        <w:t>Dart là một ngôn ngữ lập trình được phát triển bởi Google, lần đầu ra mắt vào năm 2011. Dart được thiết kế để xây dựng các ứng dụng đa nền tảng với hiệu suất cao, bao gồm các ứng dụng web, di động và máy tính để bàn. Ngôn ngữ này nổi bật nhờ khả năng tối ưu hóa và dễ sử dụng, đặc biệt khi kết hợp với Flutter, một framework phổ biến để phát triển giao diện người dùng.</w:t>
      </w:r>
    </w:p>
    <w:p w14:paraId="291F4D4D" w14:textId="13AC6DB4" w:rsidR="22E2C6E3" w:rsidRDefault="22E2C6E3" w:rsidP="0CBEFA7D">
      <w:pPr>
        <w:pStyle w:val="ON"/>
        <w:ind w:left="0"/>
        <w:rPr>
          <w:b w:val="0"/>
          <w:bCs w:val="0"/>
        </w:rPr>
      </w:pPr>
      <w:r>
        <w:rPr>
          <w:b w:val="0"/>
          <w:bCs w:val="0"/>
        </w:rPr>
        <w:t>Một số đặc điểm nổi bật:</w:t>
      </w:r>
    </w:p>
    <w:p w14:paraId="1C2FF4AB" w14:textId="11378314" w:rsidR="002C299F" w:rsidRPr="00393C5C" w:rsidRDefault="22E2C6E3" w:rsidP="0CBEFA7D">
      <w:pPr>
        <w:pStyle w:val="ON"/>
        <w:rPr>
          <w:b w:val="0"/>
          <w:bCs w:val="0"/>
        </w:rPr>
      </w:pPr>
      <w:r w:rsidRPr="73FAE4A8">
        <w:rPr>
          <w:b w:val="0"/>
          <w:bCs w:val="0"/>
        </w:rPr>
        <w:t>Dart là viết tắt của không cụm từ chính thức nhưng được Google thiết kế với mục tiêu hiệu quả và hiện đại.</w:t>
      </w:r>
    </w:p>
    <w:p w14:paraId="7FB74804" w14:textId="3CB054EE" w:rsidR="002C299F" w:rsidRPr="00393C5C" w:rsidRDefault="22E2C6E3" w:rsidP="0CBEFA7D">
      <w:pPr>
        <w:pStyle w:val="ON"/>
        <w:rPr>
          <w:b w:val="0"/>
          <w:bCs w:val="0"/>
        </w:rPr>
      </w:pPr>
      <w:r w:rsidRPr="73FAE4A8">
        <w:rPr>
          <w:b w:val="0"/>
          <w:bCs w:val="0"/>
        </w:rPr>
        <w:t>Là một server-side và client-side scripting language, giúp phát triển ứng dụng một cách liền mạch.</w:t>
      </w:r>
    </w:p>
    <w:p w14:paraId="4A689A76" w14:textId="0C3DA532" w:rsidR="002C299F" w:rsidRPr="00393C5C" w:rsidRDefault="22E2C6E3" w:rsidP="0CBEFA7D">
      <w:pPr>
        <w:pStyle w:val="ON"/>
        <w:rPr>
          <w:b w:val="0"/>
          <w:bCs w:val="0"/>
        </w:rPr>
      </w:pPr>
      <w:r w:rsidRPr="73FAE4A8">
        <w:rPr>
          <w:b w:val="0"/>
          <w:bCs w:val="0"/>
        </w:rPr>
        <w:t>Dart script được biên dịch thành mã máy (native code) hoặc JavaScript, giúp tối ưu hóa hiệu suất trên nhiều nền tảng.</w:t>
      </w:r>
    </w:p>
    <w:p w14:paraId="4D80880E" w14:textId="6A8F5FE7" w:rsidR="002C299F" w:rsidRPr="00393C5C" w:rsidRDefault="22E2C6E3" w:rsidP="0CBEFA7D">
      <w:pPr>
        <w:pStyle w:val="ON"/>
        <w:rPr>
          <w:b w:val="0"/>
          <w:bCs w:val="0"/>
        </w:rPr>
      </w:pPr>
      <w:r w:rsidRPr="73FAE4A8">
        <w:rPr>
          <w:b w:val="0"/>
          <w:bCs w:val="0"/>
        </w:rPr>
        <w:t>Tệp Dart có phần mở rộng mặc định là .dart.</w:t>
      </w:r>
    </w:p>
    <w:p w14:paraId="66BE1FAC" w14:textId="58C884CD" w:rsidR="002C299F" w:rsidRPr="00393C5C" w:rsidRDefault="22E2C6E3" w:rsidP="0CBEFA7D">
      <w:pPr>
        <w:pStyle w:val="ON"/>
        <w:rPr>
          <w:b w:val="0"/>
          <w:bCs w:val="0"/>
        </w:rPr>
      </w:pPr>
      <w:r w:rsidRPr="73FAE4A8">
        <w:rPr>
          <w:b w:val="0"/>
          <w:bCs w:val="0"/>
        </w:rPr>
        <w:t>Dart chạy trên nhiều nền tảng như Windows, macOS, Linux, Android và iOS.</w:t>
      </w:r>
    </w:p>
    <w:p w14:paraId="78A6643F" w14:textId="18DBC50E" w:rsidR="002C299F" w:rsidRPr="00393C5C" w:rsidRDefault="22E2C6E3" w:rsidP="0CBEFA7D">
      <w:pPr>
        <w:pStyle w:val="ON"/>
        <w:rPr>
          <w:b w:val="0"/>
          <w:bCs w:val="0"/>
        </w:rPr>
      </w:pPr>
      <w:r w:rsidRPr="73FAE4A8">
        <w:rPr>
          <w:b w:val="0"/>
          <w:bCs w:val="0"/>
        </w:rPr>
        <w:t>Dart tích hợp tốt với Flutter, giúp phát triển giao diện người dùng nhanh chóng và hiệu quả.</w:t>
      </w:r>
    </w:p>
    <w:p w14:paraId="2566D533" w14:textId="553D34B6" w:rsidR="002C299F" w:rsidRPr="00393C5C" w:rsidRDefault="22E2C6E3" w:rsidP="0CBEFA7D">
      <w:pPr>
        <w:pStyle w:val="ON"/>
        <w:rPr>
          <w:b w:val="0"/>
          <w:bCs w:val="0"/>
        </w:rPr>
      </w:pPr>
      <w:r w:rsidRPr="73FAE4A8">
        <w:rPr>
          <w:b w:val="0"/>
          <w:bCs w:val="0"/>
        </w:rPr>
        <w:t>Dart hỗ trợ null safety, giúp giảm thiểu các lỗi liên quan đến giá trị null trong mã nguồn.</w:t>
      </w:r>
    </w:p>
    <w:p w14:paraId="4D3EB149" w14:textId="05D4CD30" w:rsidR="00E55AF4" w:rsidRPr="00E55AF4" w:rsidRDefault="22E2C6E3" w:rsidP="0CBEFA7D">
      <w:pPr>
        <w:pStyle w:val="ON"/>
        <w:ind w:left="0"/>
        <w:rPr>
          <w:b w:val="0"/>
          <w:bCs w:val="0"/>
        </w:rPr>
      </w:pPr>
      <w:r w:rsidRPr="0CBEFA7D">
        <w:rPr>
          <w:b w:val="0"/>
          <w:bCs w:val="0"/>
        </w:rPr>
        <w:t>Dart đang ngày càng phổ biến nhờ sự kết hợp mạnh mẽ với Flutter trong việc phát triển ứng dụng đa nền tảng. Các ứng dụng được xây dựng bằng Dart và Flutter hiện được sử dụng bởi nhiều doanh nghiệp lớn như Alibaba, Google Ads, và BMW. Mặc dù chưa đạt mức phổ biến như các ngôn ngữ lâu đời khác, Dart vẫn thu hút được một cộng đồng lập trình viên đông đảo nhờ những ưu điểm sau:</w:t>
      </w:r>
    </w:p>
    <w:p w14:paraId="71331926" w14:textId="3565D244" w:rsidR="00E55AF4" w:rsidRPr="00E55AF4" w:rsidRDefault="22E2C6E3" w:rsidP="0CBEFA7D">
      <w:pPr>
        <w:pStyle w:val="ON"/>
        <w:ind w:left="0"/>
        <w:rPr>
          <w:b w:val="0"/>
          <w:bCs w:val="0"/>
        </w:rPr>
      </w:pPr>
      <w:r w:rsidRPr="0CBEFA7D">
        <w:rPr>
          <w:b w:val="0"/>
          <w:bCs w:val="0"/>
        </w:rPr>
        <w:t>Hot reload: Cho phép lập trình viên thấy ngay các thay đổi trong ứng dụng mà không cần khởi động lại toàn bộ.</w:t>
      </w:r>
    </w:p>
    <w:p w14:paraId="2A213661" w14:textId="0266EA7C" w:rsidR="00E55AF4" w:rsidRPr="00E55AF4" w:rsidRDefault="22E2C6E3" w:rsidP="0CBEFA7D">
      <w:pPr>
        <w:pStyle w:val="ON"/>
        <w:ind w:left="0"/>
        <w:rPr>
          <w:b w:val="0"/>
          <w:bCs w:val="0"/>
        </w:rPr>
      </w:pPr>
      <w:r w:rsidRPr="0CBEFA7D">
        <w:rPr>
          <w:b w:val="0"/>
          <w:bCs w:val="0"/>
        </w:rPr>
        <w:t>Cộng đồng hỗ trợ mạnh mẽ: Dart có một hệ sinh thái đang phát triển, với tài liệu phong phú, thư viện mã nguồn mở, và sự hỗ trợ từ Google.</w:t>
      </w:r>
    </w:p>
    <w:p w14:paraId="699C92AE" w14:textId="1A6218BD" w:rsidR="00E55AF4" w:rsidRPr="00E55AF4" w:rsidRDefault="22E2C6E3" w:rsidP="0CBEFA7D">
      <w:pPr>
        <w:pStyle w:val="ON"/>
        <w:ind w:left="0"/>
        <w:rPr>
          <w:b w:val="0"/>
          <w:bCs w:val="0"/>
        </w:rPr>
      </w:pPr>
      <w:r w:rsidRPr="0CBEFA7D">
        <w:rPr>
          <w:b w:val="0"/>
          <w:bCs w:val="0"/>
        </w:rPr>
        <w:t>Thư viện phong phú: Dart cung cấp nhiều thư viện và gói (package) để hỗ trợ phát triển nhanh chóng và hiệu quả.</w:t>
      </w:r>
    </w:p>
    <w:p w14:paraId="08F8B58C" w14:textId="0C664C86" w:rsidR="00E55AF4" w:rsidRPr="00E55AF4" w:rsidRDefault="57F829F7" w:rsidP="3D770F05">
      <w:pPr>
        <w:pStyle w:val="ON"/>
        <w:ind w:left="0"/>
        <w:rPr>
          <w:b w:val="0"/>
        </w:rPr>
      </w:pPr>
      <w:r>
        <w:rPr>
          <w:b w:val="0"/>
          <w:bCs w:val="0"/>
        </w:rPr>
        <w:t>Ưu điểm dart:</w:t>
      </w:r>
    </w:p>
    <w:p w14:paraId="793DCFF0" w14:textId="3D18C405" w:rsidR="57F829F7" w:rsidRDefault="57F829F7" w:rsidP="3D770F05">
      <w:pPr>
        <w:pStyle w:val="ON"/>
        <w:numPr>
          <w:ilvl w:val="0"/>
          <w:numId w:val="39"/>
        </w:numPr>
        <w:rPr>
          <w:b w:val="0"/>
          <w:bCs w:val="0"/>
        </w:rPr>
      </w:pPr>
      <w:r w:rsidRPr="3D770F05">
        <w:rPr>
          <w:b w:val="0"/>
          <w:bCs w:val="0"/>
        </w:rPr>
        <w:t>Hiệu suất cao: Dart biên dịch trực tiếp sang mã máy, mang lại hiệu năng tốt trên các nền tảng di động và máy tính.</w:t>
      </w:r>
    </w:p>
    <w:p w14:paraId="037961B7" w14:textId="36F459C8" w:rsidR="57F829F7" w:rsidRDefault="57F829F7" w:rsidP="3D770F05">
      <w:pPr>
        <w:pStyle w:val="ON"/>
        <w:numPr>
          <w:ilvl w:val="0"/>
          <w:numId w:val="39"/>
        </w:numPr>
        <w:rPr>
          <w:b w:val="0"/>
          <w:bCs w:val="0"/>
        </w:rPr>
      </w:pPr>
      <w:r w:rsidRPr="3D770F05">
        <w:rPr>
          <w:b w:val="0"/>
          <w:bCs w:val="0"/>
        </w:rPr>
        <w:t>Tính đa nền tảng: Một đoạn mã Dart có thể chạy trên nhiều nền tảng mà không cần điều chỉnh.</w:t>
      </w:r>
    </w:p>
    <w:p w14:paraId="03044C15" w14:textId="5DF24E95" w:rsidR="57F829F7" w:rsidRDefault="57F829F7" w:rsidP="3D770F05">
      <w:pPr>
        <w:pStyle w:val="ON"/>
        <w:numPr>
          <w:ilvl w:val="0"/>
          <w:numId w:val="39"/>
        </w:numPr>
        <w:rPr>
          <w:b w:val="0"/>
          <w:bCs w:val="0"/>
        </w:rPr>
      </w:pPr>
      <w:r w:rsidRPr="3D770F05">
        <w:rPr>
          <w:b w:val="0"/>
          <w:bCs w:val="0"/>
        </w:rPr>
        <w:t>Null safety: Giúp lập trình viên tránh các lỗi phổ biến liên quan đến giá trị null.</w:t>
      </w:r>
    </w:p>
    <w:p w14:paraId="6F061DB5" w14:textId="0D16AD30" w:rsidR="57F829F7" w:rsidRDefault="57F829F7" w:rsidP="3D770F05">
      <w:pPr>
        <w:pStyle w:val="ON"/>
        <w:numPr>
          <w:ilvl w:val="0"/>
          <w:numId w:val="39"/>
        </w:numPr>
        <w:rPr>
          <w:b w:val="0"/>
          <w:bCs w:val="0"/>
        </w:rPr>
      </w:pPr>
      <w:r w:rsidRPr="3D770F05">
        <w:rPr>
          <w:b w:val="0"/>
          <w:bCs w:val="0"/>
        </w:rPr>
        <w:t>Dễ học: Cú pháp của Dart thân thiện với các ngôn ngữ như Java, C#, và JavaScript.</w:t>
      </w:r>
    </w:p>
    <w:p w14:paraId="6B0DE856" w14:textId="47F6301D" w:rsidR="57F829F7" w:rsidRDefault="57F829F7" w:rsidP="3D770F05">
      <w:pPr>
        <w:pStyle w:val="ON"/>
        <w:numPr>
          <w:ilvl w:val="0"/>
          <w:numId w:val="39"/>
        </w:numPr>
        <w:rPr>
          <w:b w:val="0"/>
          <w:bCs w:val="0"/>
        </w:rPr>
      </w:pPr>
      <w:r w:rsidRPr="3D770F05">
        <w:rPr>
          <w:b w:val="0"/>
          <w:bCs w:val="0"/>
        </w:rPr>
        <w:t>Hỗ trợ mạnh mẽ từ Flutter: Dart là ngôn ngữ chính của Flutter, giúp tăng tốc độ phát triển ứng dụng.</w:t>
      </w:r>
    </w:p>
    <w:p w14:paraId="6E34BDB3" w14:textId="6C688AB6" w:rsidR="57F829F7" w:rsidRDefault="57F829F7" w:rsidP="3D770F05">
      <w:pPr>
        <w:pStyle w:val="ON"/>
        <w:ind w:left="0"/>
        <w:rPr>
          <w:b w:val="0"/>
          <w:bCs w:val="0"/>
        </w:rPr>
      </w:pPr>
      <w:r w:rsidRPr="3D770F05">
        <w:rPr>
          <w:b w:val="0"/>
          <w:bCs w:val="0"/>
        </w:rPr>
        <w:t>Dart là một ngôn ngữ lập trình hiện đại, mạnh mẽ và đa năng, đặc biệt phù hợp với việc phát triển ứng dụng đa nền tảng. Với sự hỗ trợ từ Google và cộng đồng lập trình viên ngày càng đông đảo, Dart tiếp tục là lựa chọn lý tưởng cho các nhà phát triển muốn xây dựng ứng dụng hiệu quả và dễ bảo trì.</w:t>
      </w:r>
    </w:p>
    <w:p w14:paraId="485969A4" w14:textId="3A37E7D4" w:rsidR="00E55AF4" w:rsidRDefault="001935AC" w:rsidP="006D06D4">
      <w:pPr>
        <w:pStyle w:val="Heading3"/>
        <w:rPr>
          <w:rFonts w:ascii="Times New Roman" w:hAnsi="Times New Roman"/>
          <w:b w:val="0"/>
          <w:bCs w:val="0"/>
          <w:i/>
          <w:iCs/>
          <w:color w:val="000000"/>
          <w:sz w:val="28"/>
          <w:szCs w:val="28"/>
        </w:rPr>
      </w:pPr>
      <w:bookmarkStart w:id="189" w:name="_Toc154951154"/>
      <w:bookmarkStart w:id="190" w:name="_Toc186793666"/>
      <w:r w:rsidRPr="3D770F05">
        <w:rPr>
          <w:rFonts w:ascii="Times New Roman" w:hAnsi="Times New Roman"/>
          <w:b w:val="0"/>
          <w:bCs w:val="0"/>
          <w:i/>
          <w:iCs/>
          <w:color w:val="000000" w:themeColor="text1"/>
          <w:sz w:val="28"/>
          <w:szCs w:val="28"/>
        </w:rPr>
        <w:t>2.</w:t>
      </w:r>
      <w:r w:rsidR="00C7263E" w:rsidRPr="3D770F05">
        <w:rPr>
          <w:rFonts w:ascii="Times New Roman" w:hAnsi="Times New Roman"/>
          <w:b w:val="0"/>
          <w:bCs w:val="0"/>
          <w:i/>
          <w:iCs/>
          <w:color w:val="000000" w:themeColor="text1"/>
          <w:sz w:val="28"/>
          <w:szCs w:val="28"/>
        </w:rPr>
        <w:t>1</w:t>
      </w:r>
      <w:r w:rsidRPr="3D770F05">
        <w:rPr>
          <w:rFonts w:ascii="Times New Roman" w:hAnsi="Times New Roman"/>
          <w:b w:val="0"/>
          <w:bCs w:val="0"/>
          <w:i/>
          <w:iCs/>
          <w:color w:val="000000" w:themeColor="text1"/>
          <w:sz w:val="28"/>
          <w:szCs w:val="28"/>
        </w:rPr>
        <w:t xml:space="preserve">.2 </w:t>
      </w:r>
      <w:r w:rsidR="295069BC" w:rsidRPr="3D770F05">
        <w:rPr>
          <w:rFonts w:ascii="Times New Roman" w:hAnsi="Times New Roman"/>
          <w:b w:val="0"/>
          <w:bCs w:val="0"/>
          <w:i/>
          <w:iCs/>
          <w:color w:val="000000" w:themeColor="text1"/>
          <w:sz w:val="28"/>
          <w:szCs w:val="28"/>
        </w:rPr>
        <w:t>Flutter</w:t>
      </w:r>
      <w:bookmarkEnd w:id="189"/>
      <w:bookmarkEnd w:id="190"/>
    </w:p>
    <w:p w14:paraId="29613176" w14:textId="1063F502" w:rsidR="716D36B4" w:rsidRDefault="716D36B4" w:rsidP="4F2B5089">
      <w:pPr>
        <w:pStyle w:val="ON"/>
        <w:ind w:left="0"/>
        <w:rPr>
          <w:b w:val="0"/>
          <w:bCs w:val="0"/>
        </w:rPr>
      </w:pPr>
      <w:r>
        <w:rPr>
          <w:b w:val="0"/>
          <w:bCs w:val="0"/>
        </w:rPr>
        <w:t>Flutter là một framework mã nguồn mở được phát triển bởi Google, lần đầu ra mắt vào năm 2017. Flutter cho phép các nhà phát triển xây dựng ứng dụng giao diện người dùng (UI) chất lượng cao trên nhiều nền tảng, bao gồm iOS, Android, web và máy tính để bàn, từ một mã nguồn duy nhất. Đây là công nghệ nổi bật nhờ khả năng tạo ra giao diện đẹp, mượt mà và hiệu suất cao.</w:t>
      </w:r>
    </w:p>
    <w:p w14:paraId="2A616FB6" w14:textId="49B697BB" w:rsidR="716D36B4" w:rsidRDefault="3A3A15EE" w:rsidP="5547E65E">
      <w:pPr>
        <w:pStyle w:val="ON"/>
        <w:ind w:left="0"/>
        <w:rPr>
          <w:b w:val="0"/>
          <w:bCs w:val="0"/>
        </w:rPr>
      </w:pPr>
      <w:r w:rsidRPr="5547E65E">
        <w:rPr>
          <w:b w:val="0"/>
          <w:bCs w:val="0"/>
        </w:rPr>
        <w:t>Một số đặc điểm nổi bật:</w:t>
      </w:r>
    </w:p>
    <w:p w14:paraId="03099498" w14:textId="19C6B8E5" w:rsidR="3A3A15EE" w:rsidRDefault="3A3A15EE" w:rsidP="5547E65E">
      <w:pPr>
        <w:pStyle w:val="ON"/>
        <w:numPr>
          <w:ilvl w:val="0"/>
          <w:numId w:val="28"/>
        </w:numPr>
        <w:rPr>
          <w:b w:val="0"/>
          <w:bCs w:val="0"/>
        </w:rPr>
      </w:pPr>
      <w:r w:rsidRPr="5547E65E">
        <w:rPr>
          <w:b w:val="0"/>
          <w:bCs w:val="0"/>
        </w:rPr>
        <w:t>Flutter là framework UI dành cho phát triển ứng dụng đa nền tảng.</w:t>
      </w:r>
    </w:p>
    <w:p w14:paraId="7E1E464C" w14:textId="76DE70B1" w:rsidR="3A3A15EE" w:rsidRDefault="3A3A15EE" w:rsidP="5547E65E">
      <w:pPr>
        <w:pStyle w:val="ON"/>
        <w:numPr>
          <w:ilvl w:val="0"/>
          <w:numId w:val="28"/>
        </w:numPr>
        <w:rPr>
          <w:b w:val="0"/>
          <w:bCs w:val="0"/>
        </w:rPr>
      </w:pPr>
      <w:r w:rsidRPr="5547E65E">
        <w:rPr>
          <w:b w:val="0"/>
          <w:bCs w:val="0"/>
        </w:rPr>
        <w:t>Sử dụng ngôn ngữ Dart làm ngôn ngữ chính để phát triển.</w:t>
      </w:r>
    </w:p>
    <w:p w14:paraId="65EADBC7" w14:textId="48FB8362" w:rsidR="3A3A15EE" w:rsidRDefault="3A3A15EE" w:rsidP="5547E65E">
      <w:pPr>
        <w:pStyle w:val="ON"/>
        <w:numPr>
          <w:ilvl w:val="0"/>
          <w:numId w:val="28"/>
        </w:numPr>
        <w:rPr>
          <w:b w:val="0"/>
          <w:bCs w:val="0"/>
        </w:rPr>
      </w:pPr>
      <w:r w:rsidRPr="5547E65E">
        <w:rPr>
          <w:b w:val="0"/>
          <w:bCs w:val="0"/>
        </w:rPr>
        <w:t>Flutter cung cấp tính năng hot reload, cho phép các nhà phát triển thấy ngay các thay đổi trong mã nguồn mà không cần khởi động lại ứng dụng.</w:t>
      </w:r>
    </w:p>
    <w:p w14:paraId="3EAE6B8E" w14:textId="201707E1" w:rsidR="3A3A15EE" w:rsidRDefault="3A3A15EE" w:rsidP="5547E65E">
      <w:pPr>
        <w:pStyle w:val="ON"/>
        <w:numPr>
          <w:ilvl w:val="0"/>
          <w:numId w:val="28"/>
        </w:numPr>
        <w:rPr>
          <w:b w:val="0"/>
          <w:bCs w:val="0"/>
        </w:rPr>
      </w:pPr>
      <w:r w:rsidRPr="5547E65E">
        <w:rPr>
          <w:b w:val="0"/>
          <w:bCs w:val="0"/>
        </w:rPr>
        <w:t>Cung cấp bộ công cụ giao diện (UI toolkit) phong phú, với các widget được tối ưu hóa cho cả thiết kế Material Design (Google) và Cupertino (iOS).</w:t>
      </w:r>
    </w:p>
    <w:p w14:paraId="3438BCB4" w14:textId="6B812DE5" w:rsidR="3A3A15EE" w:rsidRDefault="3A3A15EE" w:rsidP="5547E65E">
      <w:pPr>
        <w:pStyle w:val="ON"/>
        <w:numPr>
          <w:ilvl w:val="0"/>
          <w:numId w:val="28"/>
        </w:numPr>
        <w:rPr>
          <w:b w:val="0"/>
          <w:bCs w:val="0"/>
        </w:rPr>
      </w:pPr>
      <w:r w:rsidRPr="5547E65E">
        <w:rPr>
          <w:b w:val="0"/>
          <w:bCs w:val="0"/>
        </w:rPr>
        <w:t>Hỗ trợ xây dựng ứng dụng trên nhiều nền tảng, bao gồm Android, iOS, web, macOS, Windows và Linux.</w:t>
      </w:r>
    </w:p>
    <w:p w14:paraId="2D81F475" w14:textId="3FC2439D" w:rsidR="3A3A15EE" w:rsidRDefault="3A3A15EE" w:rsidP="5547E65E">
      <w:pPr>
        <w:pStyle w:val="ON"/>
        <w:numPr>
          <w:ilvl w:val="0"/>
          <w:numId w:val="28"/>
        </w:numPr>
        <w:rPr>
          <w:b w:val="0"/>
          <w:bCs w:val="0"/>
        </w:rPr>
      </w:pPr>
      <w:r w:rsidRPr="5547E65E">
        <w:rPr>
          <w:b w:val="0"/>
          <w:bCs w:val="0"/>
        </w:rPr>
        <w:t>Flutter không phụ thuộc vào các thành phần giao diện gốc của hệ điều hành (native components) mà tự vẽ toàn bộ giao diện, giúp đồng bộ trải nghiệm trên mọi nền tảng.</w:t>
      </w:r>
    </w:p>
    <w:p w14:paraId="66CA5F3F" w14:textId="69DD1EBF" w:rsidR="3A3A15EE" w:rsidRDefault="3A3A15EE" w:rsidP="5547E65E">
      <w:pPr>
        <w:pStyle w:val="ON"/>
        <w:ind w:left="0"/>
        <w:rPr>
          <w:b w:val="0"/>
          <w:bCs w:val="0"/>
        </w:rPr>
      </w:pPr>
      <w:r w:rsidRPr="5547E65E">
        <w:rPr>
          <w:b w:val="0"/>
          <w:bCs w:val="0"/>
        </w:rPr>
        <w:t>Flutter nhanh chóng trở thành một trong những framework phát triển ứng dụng đa nền tảng phổ biến nhất hiện nay. Nhiều công ty lớn đã ứng dụng Flutter trong các sản phẩm của họ, bao gồm Google Ads, Alibaba, BMW, và Tencent. Một số điểm mạnh của Flutter về cộng đồng và sự phổ biến:</w:t>
      </w:r>
    </w:p>
    <w:p w14:paraId="10934F47" w14:textId="44A1C892" w:rsidR="3A3A15EE" w:rsidRDefault="3A3A15EE" w:rsidP="5547E65E">
      <w:pPr>
        <w:pStyle w:val="ON"/>
        <w:numPr>
          <w:ilvl w:val="0"/>
          <w:numId w:val="17"/>
        </w:numPr>
        <w:rPr>
          <w:b w:val="0"/>
          <w:bCs w:val="0"/>
        </w:rPr>
      </w:pPr>
      <w:r w:rsidRPr="5547E65E">
        <w:rPr>
          <w:b w:val="0"/>
          <w:bCs w:val="0"/>
        </w:rPr>
        <w:t>Cộng đồng đông đảo: Flutter có cộng đồng lập trình viên toàn cầu với tài liệu phong phú và sự hỗ trợ từ Google.</w:t>
      </w:r>
    </w:p>
    <w:p w14:paraId="01023E1A" w14:textId="0DB580DB" w:rsidR="3A3A15EE" w:rsidRDefault="3A3A15EE" w:rsidP="5547E65E">
      <w:pPr>
        <w:pStyle w:val="ON"/>
        <w:numPr>
          <w:ilvl w:val="0"/>
          <w:numId w:val="17"/>
        </w:numPr>
        <w:rPr>
          <w:b w:val="0"/>
          <w:bCs w:val="0"/>
        </w:rPr>
      </w:pPr>
      <w:r w:rsidRPr="5547E65E">
        <w:rPr>
          <w:b w:val="0"/>
          <w:bCs w:val="0"/>
        </w:rPr>
        <w:t>Hệ sinh thái phát triển mạnh: Nhiều gói (package) mã nguồn mở được chia sẻ để hỗ trợ các tính năng từ cơ bản đến nâng cao.</w:t>
      </w:r>
    </w:p>
    <w:p w14:paraId="2B6A1383" w14:textId="4FD6580D" w:rsidR="3A3A15EE" w:rsidRDefault="3A3A15EE" w:rsidP="5547E65E">
      <w:pPr>
        <w:pStyle w:val="ON"/>
        <w:numPr>
          <w:ilvl w:val="0"/>
          <w:numId w:val="17"/>
        </w:numPr>
        <w:rPr>
          <w:b w:val="0"/>
          <w:bCs w:val="0"/>
        </w:rPr>
      </w:pPr>
      <w:r w:rsidRPr="5547E65E">
        <w:rPr>
          <w:b w:val="0"/>
          <w:bCs w:val="0"/>
        </w:rPr>
        <w:t>Hỗ trợ lâu dài: Google tiếp tục cập nhật và cải tiến Flutter để đáp ứng nhu cầu của thị trường.</w:t>
      </w:r>
    </w:p>
    <w:p w14:paraId="6314656C" w14:textId="0F740306" w:rsidR="477B355C" w:rsidRDefault="477B355C" w:rsidP="5547E65E">
      <w:pPr>
        <w:pStyle w:val="ON"/>
        <w:ind w:left="720" w:hanging="360"/>
        <w:rPr>
          <w:b w:val="0"/>
          <w:bCs w:val="0"/>
        </w:rPr>
      </w:pPr>
      <w:r w:rsidRPr="5547E65E">
        <w:rPr>
          <w:b w:val="0"/>
          <w:bCs w:val="0"/>
        </w:rPr>
        <w:t>Ưu điểm flutter:</w:t>
      </w:r>
    </w:p>
    <w:p w14:paraId="67E86225" w14:textId="0EC1ED7C" w:rsidR="477B355C" w:rsidRDefault="477B355C" w:rsidP="5547E65E">
      <w:pPr>
        <w:pStyle w:val="ON"/>
        <w:numPr>
          <w:ilvl w:val="0"/>
          <w:numId w:val="28"/>
        </w:numPr>
        <w:rPr>
          <w:b w:val="0"/>
          <w:bCs w:val="0"/>
        </w:rPr>
      </w:pPr>
      <w:r w:rsidRPr="5547E65E">
        <w:rPr>
          <w:b w:val="0"/>
          <w:bCs w:val="0"/>
        </w:rPr>
        <w:t>Hiệu suất cao: Flutter biên dịch trực tiếp mã nguồn Dart sang mã máy (native code), mang lại hiệu suất vượt trội.</w:t>
      </w:r>
    </w:p>
    <w:p w14:paraId="41376C1D" w14:textId="74E8CE4F" w:rsidR="477B355C" w:rsidRDefault="477B355C" w:rsidP="5547E65E">
      <w:pPr>
        <w:pStyle w:val="ON"/>
        <w:numPr>
          <w:ilvl w:val="0"/>
          <w:numId w:val="28"/>
        </w:numPr>
        <w:rPr>
          <w:b w:val="0"/>
          <w:bCs w:val="0"/>
        </w:rPr>
      </w:pPr>
      <w:r w:rsidRPr="5547E65E">
        <w:rPr>
          <w:b w:val="0"/>
          <w:bCs w:val="0"/>
        </w:rPr>
        <w:t>Đa nền tảng: Xây dựng ứng dụng cho nhiều nền tảng từ một mã nguồn duy nhất, tiết kiệm thời gian và chi phí phát triển.</w:t>
      </w:r>
    </w:p>
    <w:p w14:paraId="61C0FCC7" w14:textId="617B2B7E" w:rsidR="477B355C" w:rsidRDefault="477B355C" w:rsidP="5547E65E">
      <w:pPr>
        <w:pStyle w:val="ON"/>
        <w:numPr>
          <w:ilvl w:val="0"/>
          <w:numId w:val="28"/>
        </w:numPr>
        <w:rPr>
          <w:b w:val="0"/>
          <w:bCs w:val="0"/>
        </w:rPr>
      </w:pPr>
      <w:r w:rsidRPr="5547E65E">
        <w:rPr>
          <w:b w:val="0"/>
          <w:bCs w:val="0"/>
        </w:rPr>
        <w:t>Giao diện đẹp và linh hoạt: Với hệ thống widget mạnh mẽ, Flutter cho phép tạo ra giao diện người dùng đẹp, nhất quán và tùy chỉnh dễ dàng.</w:t>
      </w:r>
    </w:p>
    <w:p w14:paraId="00C5BF8F" w14:textId="5CBCEB52" w:rsidR="477B355C" w:rsidRDefault="477B355C" w:rsidP="5547E65E">
      <w:pPr>
        <w:pStyle w:val="ON"/>
        <w:numPr>
          <w:ilvl w:val="0"/>
          <w:numId w:val="28"/>
        </w:numPr>
        <w:rPr>
          <w:b w:val="0"/>
          <w:bCs w:val="0"/>
        </w:rPr>
      </w:pPr>
      <w:r w:rsidRPr="5547E65E">
        <w:rPr>
          <w:b w:val="0"/>
          <w:bCs w:val="0"/>
        </w:rPr>
        <w:t>Hot reload: Tăng tốc độ phát triển bằng cách cho phép xem ngay các thay đổi trong thời gian thực.</w:t>
      </w:r>
    </w:p>
    <w:p w14:paraId="6AC44374" w14:textId="73AA6758" w:rsidR="477B355C" w:rsidRDefault="477B355C" w:rsidP="5547E65E">
      <w:pPr>
        <w:pStyle w:val="ON"/>
        <w:numPr>
          <w:ilvl w:val="0"/>
          <w:numId w:val="28"/>
        </w:numPr>
        <w:rPr>
          <w:b w:val="0"/>
          <w:bCs w:val="0"/>
        </w:rPr>
      </w:pPr>
      <w:r w:rsidRPr="5547E65E">
        <w:rPr>
          <w:b w:val="0"/>
          <w:bCs w:val="0"/>
        </w:rPr>
        <w:t>Cộng đồng mạnh mẽ: Flutter có một cộng đồng lập trình viên sôi động, giúp giải quyết vấn đề và cung cấp tài nguyên hỗ trợ nhanh chóng.</w:t>
      </w:r>
    </w:p>
    <w:p w14:paraId="0285372C" w14:textId="6B2D87A7" w:rsidR="477B355C" w:rsidRDefault="477B355C" w:rsidP="5547E65E">
      <w:pPr>
        <w:pStyle w:val="ON"/>
        <w:ind w:left="0"/>
        <w:rPr>
          <w:b w:val="0"/>
          <w:bCs w:val="0"/>
        </w:rPr>
      </w:pPr>
      <w:r w:rsidRPr="5547E65E">
        <w:rPr>
          <w:b w:val="0"/>
          <w:bCs w:val="0"/>
        </w:rPr>
        <w:t>Flutter là một công nghệ tiên tiến và hiện đại, giúp đơn giản hóa quy trình phát triển ứng dụng đa nền tảng với giao diện đẹp và hiệu suất cao. Với sự hỗ trợ từ Google và cộng đồng lập trình viên toàn cầu, Flutter tiếp tục là lựa chọn hàng đầu cho các nhà phát triển muốn xây dựng ứng dụng nhanh chóng, hiệu quả và đồng nhất trên nhiều nền tảng.</w:t>
      </w:r>
    </w:p>
    <w:p w14:paraId="0FC68EA1" w14:textId="3487DCC1" w:rsidR="00C7263E" w:rsidRPr="00E55AF4" w:rsidRDefault="6091CFB6" w:rsidP="5547E65E">
      <w:pPr>
        <w:pStyle w:val="Heading3"/>
        <w:rPr>
          <w:rFonts w:ascii="Times New Roman" w:hAnsi="Times New Roman"/>
          <w:b w:val="0"/>
          <w:bCs w:val="0"/>
          <w:i/>
          <w:iCs/>
          <w:color w:val="000000"/>
          <w:sz w:val="28"/>
          <w:szCs w:val="28"/>
          <w:lang w:val="vi-VN"/>
        </w:rPr>
      </w:pPr>
      <w:bookmarkStart w:id="191" w:name="_Toc186793667"/>
      <w:r w:rsidRPr="5547E65E">
        <w:rPr>
          <w:rFonts w:ascii="Times New Roman" w:hAnsi="Times New Roman"/>
          <w:b w:val="0"/>
          <w:bCs w:val="0"/>
          <w:i/>
          <w:iCs/>
          <w:color w:val="000000" w:themeColor="text1"/>
          <w:sz w:val="28"/>
          <w:szCs w:val="28"/>
        </w:rPr>
        <w:t xml:space="preserve">2.1.3 </w:t>
      </w:r>
      <w:r w:rsidR="7D4C14AD" w:rsidRPr="5547E65E">
        <w:rPr>
          <w:rFonts w:ascii="Times New Roman" w:hAnsi="Times New Roman"/>
          <w:b w:val="0"/>
          <w:bCs w:val="0"/>
          <w:i/>
          <w:iCs/>
          <w:color w:val="000000" w:themeColor="text1"/>
          <w:sz w:val="28"/>
          <w:szCs w:val="28"/>
        </w:rPr>
        <w:t>Fi</w:t>
      </w:r>
      <w:r w:rsidR="66878837" w:rsidRPr="5547E65E">
        <w:rPr>
          <w:rFonts w:ascii="Times New Roman" w:hAnsi="Times New Roman"/>
          <w:b w:val="0"/>
          <w:bCs w:val="0"/>
          <w:i/>
          <w:iCs/>
          <w:color w:val="000000" w:themeColor="text1"/>
          <w:sz w:val="28"/>
          <w:szCs w:val="28"/>
        </w:rPr>
        <w:t>r</w:t>
      </w:r>
      <w:r w:rsidR="7D4C14AD" w:rsidRPr="5547E65E">
        <w:rPr>
          <w:rFonts w:ascii="Times New Roman" w:hAnsi="Times New Roman"/>
          <w:b w:val="0"/>
          <w:bCs w:val="0"/>
          <w:i/>
          <w:iCs/>
          <w:color w:val="000000" w:themeColor="text1"/>
          <w:sz w:val="28"/>
          <w:szCs w:val="28"/>
        </w:rPr>
        <w:t>e base</w:t>
      </w:r>
      <w:bookmarkEnd w:id="191"/>
    </w:p>
    <w:p w14:paraId="5805A1A7" w14:textId="231948F8" w:rsidR="2C074B8C" w:rsidRDefault="2C074B8C" w:rsidP="5547E65E">
      <w:pPr>
        <w:pStyle w:val="ON"/>
        <w:ind w:left="0"/>
        <w:rPr>
          <w:b w:val="0"/>
          <w:bCs w:val="0"/>
        </w:rPr>
      </w:pPr>
      <w:r w:rsidRPr="5547E65E">
        <w:rPr>
          <w:b w:val="0"/>
          <w:bCs w:val="0"/>
          <w:color w:val="000000" w:themeColor="text1"/>
          <w:szCs w:val="26"/>
        </w:rPr>
        <w:t>Firebase là một nền tảng phát triển ứng dụng toàn diện (Backend-as-a-Service, BaaS) do Google phát triển. Firebase cung cấp các công cụ và dịch vụ mạnh mẽ giúp các nhà phát triển xây dựng, cải thiện và mở rộng ứng dụng trên nhiều nền tảng như iOS, Android, web và máy tính để bàn. Được ra mắt lần đầu vào năm 2011 và chính thức được Google mua lại vào năm 2014, Firebase đã trở thành một phần không thể thiếu trong hệ sinh thái phát triển ứng dụng hiện đại.</w:t>
      </w:r>
    </w:p>
    <w:p w14:paraId="4ACF5150" w14:textId="49B697BB" w:rsidR="11F3EA54" w:rsidRDefault="11F3EA54" w:rsidP="5547E65E">
      <w:pPr>
        <w:pStyle w:val="ON"/>
        <w:ind w:left="0"/>
        <w:rPr>
          <w:b w:val="0"/>
          <w:bCs w:val="0"/>
        </w:rPr>
      </w:pPr>
      <w:r w:rsidRPr="5547E65E">
        <w:rPr>
          <w:b w:val="0"/>
          <w:bCs w:val="0"/>
        </w:rPr>
        <w:t>Một số đặc điểm nổi bật:</w:t>
      </w:r>
    </w:p>
    <w:p w14:paraId="0DEB1ABA" w14:textId="0F67A571" w:rsidR="28A0ADAF" w:rsidRDefault="28A0ADAF" w:rsidP="5547E65E">
      <w:pPr>
        <w:pStyle w:val="ON"/>
        <w:numPr>
          <w:ilvl w:val="0"/>
          <w:numId w:val="28"/>
        </w:numPr>
        <w:rPr>
          <w:b w:val="0"/>
          <w:bCs w:val="0"/>
        </w:rPr>
      </w:pPr>
      <w:r w:rsidRPr="5547E65E">
        <w:rPr>
          <w:b w:val="0"/>
          <w:bCs w:val="0"/>
        </w:rPr>
        <w:t>Realtime Database: Lưu trữ và đồng bộ hóa dữ liệu trong thời gian thực giữa các client và server.</w:t>
      </w:r>
    </w:p>
    <w:p w14:paraId="5425B6A3" w14:textId="7F225BD1" w:rsidR="28A0ADAF" w:rsidRDefault="28A0ADAF" w:rsidP="5547E65E">
      <w:pPr>
        <w:pStyle w:val="ON"/>
        <w:numPr>
          <w:ilvl w:val="0"/>
          <w:numId w:val="28"/>
        </w:numPr>
        <w:rPr>
          <w:b w:val="0"/>
          <w:bCs w:val="0"/>
        </w:rPr>
      </w:pPr>
      <w:r w:rsidRPr="5547E65E">
        <w:rPr>
          <w:b w:val="0"/>
          <w:bCs w:val="0"/>
        </w:rPr>
        <w:t>Cloud Firestore: Cung cấp cơ sở dữ liệu NoSQL hiệu năng cao, dễ dàng mở rộng và tích hợp tốt với các dịch vụ khác của Firebase.</w:t>
      </w:r>
    </w:p>
    <w:p w14:paraId="448AF6E4" w14:textId="02692D3E" w:rsidR="28A0ADAF" w:rsidRDefault="28A0ADAF" w:rsidP="5547E65E">
      <w:pPr>
        <w:pStyle w:val="ON"/>
        <w:numPr>
          <w:ilvl w:val="0"/>
          <w:numId w:val="28"/>
        </w:numPr>
        <w:rPr>
          <w:b w:val="0"/>
          <w:bCs w:val="0"/>
        </w:rPr>
      </w:pPr>
      <w:r w:rsidRPr="5547E65E">
        <w:rPr>
          <w:b w:val="0"/>
          <w:bCs w:val="0"/>
        </w:rPr>
        <w:t>Authentication: Cung cấp các phương thức xác thực người dùng như email, Google, Facebook, GitHub, Twitter và số điện thoại.</w:t>
      </w:r>
    </w:p>
    <w:p w14:paraId="796B7BD2" w14:textId="1FB4F182" w:rsidR="28A0ADAF" w:rsidRDefault="28A0ADAF" w:rsidP="5547E65E">
      <w:pPr>
        <w:pStyle w:val="ON"/>
        <w:numPr>
          <w:ilvl w:val="0"/>
          <w:numId w:val="28"/>
        </w:numPr>
        <w:rPr>
          <w:b w:val="0"/>
          <w:bCs w:val="0"/>
        </w:rPr>
      </w:pPr>
      <w:r w:rsidRPr="5547E65E">
        <w:rPr>
          <w:b w:val="0"/>
          <w:bCs w:val="0"/>
        </w:rPr>
        <w:t>Cloud Storage: Giải pháp lưu trữ mạnh mẽ và an toàn cho các tập tin (hình ảnh, video, v.v.).</w:t>
      </w:r>
    </w:p>
    <w:p w14:paraId="799460CE" w14:textId="4CACE44E" w:rsidR="28A0ADAF" w:rsidRDefault="28A0ADAF" w:rsidP="5547E65E">
      <w:pPr>
        <w:pStyle w:val="ON"/>
        <w:numPr>
          <w:ilvl w:val="0"/>
          <w:numId w:val="28"/>
        </w:numPr>
        <w:rPr>
          <w:b w:val="0"/>
          <w:bCs w:val="0"/>
        </w:rPr>
      </w:pPr>
      <w:r w:rsidRPr="5547E65E">
        <w:rPr>
          <w:b w:val="0"/>
          <w:bCs w:val="0"/>
        </w:rPr>
        <w:t>Cloud Messaging: Hỗ trợ gửi thông báo đẩy (push notifications) tới người dùng trên các thiết bị và nền tảng khác nhau.</w:t>
      </w:r>
    </w:p>
    <w:p w14:paraId="2EC62131" w14:textId="0F3584C5" w:rsidR="28A0ADAF" w:rsidRDefault="28A0ADAF" w:rsidP="5547E65E">
      <w:pPr>
        <w:pStyle w:val="ON"/>
        <w:numPr>
          <w:ilvl w:val="0"/>
          <w:numId w:val="28"/>
        </w:numPr>
        <w:rPr>
          <w:b w:val="0"/>
          <w:bCs w:val="0"/>
        </w:rPr>
      </w:pPr>
      <w:r w:rsidRPr="5547E65E">
        <w:rPr>
          <w:b w:val="0"/>
          <w:bCs w:val="0"/>
        </w:rPr>
        <w:t>Crashlytics: Công cụ theo dõi và báo cáo lỗi giúp cải thiện hiệu suất và ổn định của ứng dụng.</w:t>
      </w:r>
    </w:p>
    <w:p w14:paraId="15478DA5" w14:textId="0FF50E55" w:rsidR="28A0ADAF" w:rsidRDefault="28A0ADAF" w:rsidP="5547E65E">
      <w:pPr>
        <w:pStyle w:val="ON"/>
        <w:numPr>
          <w:ilvl w:val="0"/>
          <w:numId w:val="28"/>
        </w:numPr>
        <w:rPr>
          <w:b w:val="0"/>
          <w:bCs w:val="0"/>
        </w:rPr>
      </w:pPr>
      <w:r w:rsidRPr="5547E65E">
        <w:rPr>
          <w:b w:val="0"/>
          <w:bCs w:val="0"/>
        </w:rPr>
        <w:t>Analytics: Cung cấp thông tin chi tiết về hành vi người dùng, hiệu suất ứng dụng và doanh thu.</w:t>
      </w:r>
    </w:p>
    <w:p w14:paraId="46220A66" w14:textId="4F863B97" w:rsidR="28A0ADAF" w:rsidRDefault="28A0ADAF" w:rsidP="5547E65E">
      <w:pPr>
        <w:pStyle w:val="ON"/>
        <w:numPr>
          <w:ilvl w:val="0"/>
          <w:numId w:val="28"/>
        </w:numPr>
        <w:rPr>
          <w:b w:val="0"/>
          <w:bCs w:val="0"/>
        </w:rPr>
      </w:pPr>
      <w:r w:rsidRPr="5547E65E">
        <w:rPr>
          <w:b w:val="0"/>
          <w:bCs w:val="0"/>
        </w:rPr>
        <w:t>Hosting: Dịch vụ lưu trữ nội dung web tĩnh và ứng dụng web một cách nhanh chóng và an toàn</w:t>
      </w:r>
    </w:p>
    <w:p w14:paraId="736B89B7" w14:textId="29A804D3" w:rsidR="28A0ADAF" w:rsidRDefault="28A0ADAF" w:rsidP="5547E65E">
      <w:pPr>
        <w:pStyle w:val="ON"/>
        <w:ind w:left="0"/>
        <w:rPr>
          <w:b w:val="0"/>
          <w:bCs w:val="0"/>
          <w:color w:val="000000" w:themeColor="text1"/>
          <w:szCs w:val="26"/>
        </w:rPr>
      </w:pPr>
      <w:r w:rsidRPr="5547E65E">
        <w:rPr>
          <w:b w:val="0"/>
          <w:bCs w:val="0"/>
          <w:color w:val="000000" w:themeColor="text1"/>
          <w:szCs w:val="26"/>
        </w:rPr>
        <w:t>Firebase là một trong những nền tảng phát triển ứng dụng phổ biến nhất nhờ vào sự hỗ trợ toàn diện từ Google và tính tiện lợi trong sử dụng. Firebase đang được sử dụng bởi nhiều công ty lớn và các nhà phát triển cá nhân trên toàn thế giới nhờ những lợi thế sau:</w:t>
      </w:r>
    </w:p>
    <w:p w14:paraId="4394F1CD" w14:textId="7600EFC4" w:rsidR="28A0ADAF" w:rsidRDefault="28A0ADAF" w:rsidP="5547E65E">
      <w:pPr>
        <w:pStyle w:val="ON"/>
        <w:numPr>
          <w:ilvl w:val="0"/>
          <w:numId w:val="16"/>
        </w:numPr>
        <w:rPr>
          <w:b w:val="0"/>
          <w:bCs w:val="0"/>
        </w:rPr>
      </w:pPr>
      <w:r w:rsidRPr="5547E65E">
        <w:rPr>
          <w:b w:val="0"/>
          <w:bCs w:val="0"/>
        </w:rPr>
        <w:t>Dễ tích hợp: Firebase dễ dàng tích hợp với các framework phổ biến như Flutter, React Native, và Angular.</w:t>
      </w:r>
    </w:p>
    <w:p w14:paraId="1DEDCFE1" w14:textId="4CE74D88" w:rsidR="28A0ADAF" w:rsidRDefault="28A0ADAF" w:rsidP="5547E65E">
      <w:pPr>
        <w:pStyle w:val="ON"/>
        <w:numPr>
          <w:ilvl w:val="0"/>
          <w:numId w:val="16"/>
        </w:numPr>
        <w:rPr>
          <w:b w:val="0"/>
          <w:bCs w:val="0"/>
        </w:rPr>
      </w:pPr>
      <w:r w:rsidRPr="5547E65E">
        <w:rPr>
          <w:b w:val="0"/>
          <w:bCs w:val="0"/>
        </w:rPr>
        <w:t>Tài liệu phong phú: Firebase cung cấp tài liệu chi tiết và các khóa học trực tuyến giúp nhà phát triển dễ dàng tiếp cận.</w:t>
      </w:r>
    </w:p>
    <w:p w14:paraId="04F5ED4C" w14:textId="1B05A59A" w:rsidR="28A0ADAF" w:rsidRDefault="28A0ADAF" w:rsidP="5547E65E">
      <w:pPr>
        <w:pStyle w:val="ON"/>
        <w:numPr>
          <w:ilvl w:val="0"/>
          <w:numId w:val="16"/>
        </w:numPr>
        <w:rPr>
          <w:b w:val="0"/>
          <w:bCs w:val="0"/>
        </w:rPr>
      </w:pPr>
      <w:r w:rsidRPr="5547E65E">
        <w:rPr>
          <w:b w:val="0"/>
          <w:bCs w:val="0"/>
        </w:rPr>
        <w:t>Cộng đồng lớn: Cộng đồng hỗ trợ rộng lớn giúp giải quyết các vấn đề nhanh chóng và chia sẻ tài nguyên hữu ích.</w:t>
      </w:r>
    </w:p>
    <w:p w14:paraId="1E7EF0F4" w14:textId="76BF32D7" w:rsidR="28A0ADAF" w:rsidRDefault="28A0ADAF" w:rsidP="5547E65E">
      <w:pPr>
        <w:pStyle w:val="ON"/>
        <w:ind w:left="0"/>
        <w:rPr>
          <w:b w:val="0"/>
          <w:bCs w:val="0"/>
          <w:color w:val="000000" w:themeColor="text1"/>
          <w:szCs w:val="26"/>
        </w:rPr>
      </w:pPr>
      <w:r w:rsidRPr="5547E65E">
        <w:rPr>
          <w:b w:val="0"/>
          <w:bCs w:val="0"/>
          <w:color w:val="000000" w:themeColor="text1"/>
          <w:szCs w:val="26"/>
        </w:rPr>
        <w:t>Ưu điểm của Firebase:</w:t>
      </w:r>
    </w:p>
    <w:p w14:paraId="79F5E3F8" w14:textId="05D90A6F" w:rsidR="28A0ADAF" w:rsidRDefault="28A0ADAF" w:rsidP="5547E65E">
      <w:pPr>
        <w:pStyle w:val="ON"/>
        <w:numPr>
          <w:ilvl w:val="0"/>
          <w:numId w:val="28"/>
        </w:numPr>
        <w:rPr>
          <w:b w:val="0"/>
          <w:bCs w:val="0"/>
        </w:rPr>
      </w:pPr>
      <w:r w:rsidRPr="5547E65E">
        <w:rPr>
          <w:b w:val="0"/>
          <w:bCs w:val="0"/>
        </w:rPr>
        <w:t>Hỗ trợ đa nền tảng: Firebase có thể được sử dụng trên iOS, Android, web, và máy tính để bàn.</w:t>
      </w:r>
    </w:p>
    <w:p w14:paraId="5DDADFD4" w14:textId="76DA4E99" w:rsidR="28A0ADAF" w:rsidRDefault="28A0ADAF" w:rsidP="5547E65E">
      <w:pPr>
        <w:pStyle w:val="ON"/>
        <w:numPr>
          <w:ilvl w:val="0"/>
          <w:numId w:val="28"/>
        </w:numPr>
        <w:rPr>
          <w:b w:val="0"/>
          <w:bCs w:val="0"/>
        </w:rPr>
      </w:pPr>
      <w:r w:rsidRPr="5547E65E">
        <w:rPr>
          <w:b w:val="0"/>
          <w:bCs w:val="0"/>
        </w:rPr>
        <w:t>Tiết kiệm thời gian và chi phí: Firebase loại bỏ nhu cầu phải xây dựng cơ sở hạ tầng phía sau (backend), giúp nhà phát triển tập trung vào giao diện và trải nghiệm người dùng.</w:t>
      </w:r>
    </w:p>
    <w:p w14:paraId="0DC65082" w14:textId="3587E3FD" w:rsidR="28A0ADAF" w:rsidRDefault="28A0ADAF" w:rsidP="5547E65E">
      <w:pPr>
        <w:pStyle w:val="ON"/>
        <w:numPr>
          <w:ilvl w:val="0"/>
          <w:numId w:val="28"/>
        </w:numPr>
        <w:rPr>
          <w:b w:val="0"/>
          <w:bCs w:val="0"/>
        </w:rPr>
      </w:pPr>
      <w:r w:rsidRPr="5547E65E">
        <w:rPr>
          <w:b w:val="0"/>
          <w:bCs w:val="0"/>
        </w:rPr>
        <w:t>Cập nhật thời gian thực: Firebase Realtime Database và Firestore cho phép đồng bộ hóa dữ liệu tức thời, rất hữu ích cho các ứng dụng chat, bản đồ, và cộng tác.</w:t>
      </w:r>
    </w:p>
    <w:p w14:paraId="0364EC72" w14:textId="6CC59BB4" w:rsidR="28A0ADAF" w:rsidRDefault="28A0ADAF" w:rsidP="5547E65E">
      <w:pPr>
        <w:pStyle w:val="ON"/>
        <w:numPr>
          <w:ilvl w:val="0"/>
          <w:numId w:val="28"/>
        </w:numPr>
        <w:rPr>
          <w:b w:val="0"/>
          <w:bCs w:val="0"/>
        </w:rPr>
      </w:pPr>
      <w:r w:rsidRPr="5547E65E">
        <w:rPr>
          <w:b w:val="0"/>
          <w:bCs w:val="0"/>
        </w:rPr>
        <w:t>Bảo mật mạnh mẽ: Firebase sử dụng cơ chế xác thực và các quy tắc bảo mật linh hoạt để bảo vệ dữ liệu.</w:t>
      </w:r>
    </w:p>
    <w:p w14:paraId="52E2FF0D" w14:textId="322A5301" w:rsidR="28A0ADAF" w:rsidRDefault="28A0ADAF" w:rsidP="5547E65E">
      <w:pPr>
        <w:pStyle w:val="ON"/>
        <w:rPr>
          <w:b w:val="0"/>
          <w:bCs w:val="0"/>
          <w:color w:val="000000" w:themeColor="text1"/>
          <w:szCs w:val="26"/>
        </w:rPr>
      </w:pPr>
      <w:r w:rsidRPr="5547E65E">
        <w:rPr>
          <w:b w:val="0"/>
          <w:bCs w:val="0"/>
        </w:rPr>
        <w:t>Khả năng mở rộng tốt: Firebase có thể mở rộng để hỗ trợ các ứng dụng từ nhỏ đến lớn, phục vụ hàng triệu người dùng.</w:t>
      </w:r>
    </w:p>
    <w:p w14:paraId="18E235F4" w14:textId="32AF6E6F" w:rsidR="28A0ADAF" w:rsidRDefault="28A0ADAF" w:rsidP="5547E65E">
      <w:pPr>
        <w:pStyle w:val="ON"/>
        <w:ind w:left="0"/>
        <w:rPr>
          <w:b w:val="0"/>
          <w:bCs w:val="0"/>
          <w:color w:val="000000" w:themeColor="text1"/>
          <w:szCs w:val="26"/>
        </w:rPr>
      </w:pPr>
      <w:r w:rsidRPr="5547E65E">
        <w:rPr>
          <w:b w:val="0"/>
          <w:bCs w:val="0"/>
          <w:color w:val="000000" w:themeColor="text1"/>
          <w:szCs w:val="26"/>
        </w:rPr>
        <w:t>Firebase là một giải pháp toàn diện và mạnh mẽ dành cho các nhà phát triển muốn xây dựng và quản lý ứng dụng hiệu quả trên nhiều nền tảng. Với sự hỗ trợ từ Google, các dịch vụ đa dạng và cộng đồng lớn mạnh, Firebase là một lựa chọn lý tưởng cho các dự án ứng dụng hiện đại, từ quy mô nhỏ đến lớn.</w:t>
      </w:r>
    </w:p>
    <w:p w14:paraId="44FF1B28" w14:textId="77777777" w:rsidR="00D56363" w:rsidRPr="00D56363" w:rsidRDefault="004657AD" w:rsidP="00D56363">
      <w:pPr>
        <w:pStyle w:val="Heading2"/>
        <w:rPr>
          <w:rFonts w:ascii="Times New Roman" w:hAnsi="Times New Roman"/>
          <w:i w:val="0"/>
          <w:iCs w:val="0"/>
        </w:rPr>
      </w:pPr>
      <w:bookmarkStart w:id="192" w:name="_Toc154951155"/>
      <w:bookmarkStart w:id="193" w:name="_Toc186793668"/>
      <w:r w:rsidRPr="00280BEA">
        <w:rPr>
          <w:rFonts w:ascii="Times New Roman" w:hAnsi="Times New Roman"/>
          <w:i w:val="0"/>
          <w:iCs w:val="0"/>
        </w:rPr>
        <w:t>2.</w:t>
      </w:r>
      <w:r w:rsidR="00D87A27" w:rsidRPr="00280BEA">
        <w:rPr>
          <w:rFonts w:ascii="Times New Roman" w:hAnsi="Times New Roman"/>
          <w:i w:val="0"/>
          <w:iCs w:val="0"/>
        </w:rPr>
        <w:t>2</w:t>
      </w:r>
      <w:r w:rsidRPr="00280BEA">
        <w:rPr>
          <w:rFonts w:ascii="Times New Roman" w:hAnsi="Times New Roman"/>
          <w:i w:val="0"/>
          <w:iCs w:val="0"/>
        </w:rPr>
        <w:t xml:space="preserve"> </w:t>
      </w:r>
      <w:bookmarkEnd w:id="192"/>
      <w:r w:rsidR="001C7E04">
        <w:rPr>
          <w:rFonts w:ascii="Times New Roman" w:hAnsi="Times New Roman"/>
          <w:i w:val="0"/>
          <w:iCs w:val="0"/>
        </w:rPr>
        <w:t>Phân tích và thiết kế</w:t>
      </w:r>
      <w:bookmarkEnd w:id="193"/>
    </w:p>
    <w:p w14:paraId="09C1A666" w14:textId="6F938B2C" w:rsidR="001C7E04" w:rsidRDefault="42A8200B" w:rsidP="5547E65E">
      <w:pPr>
        <w:pStyle w:val="Heading3"/>
        <w:rPr>
          <w:rFonts w:ascii="Times New Roman" w:hAnsi="Times New Roman"/>
          <w:b w:val="0"/>
          <w:bCs w:val="0"/>
          <w:i/>
          <w:iCs/>
          <w:color w:val="000000"/>
          <w:sz w:val="28"/>
          <w:szCs w:val="28"/>
        </w:rPr>
      </w:pPr>
      <w:bookmarkStart w:id="194" w:name="_Toc186793669"/>
      <w:r w:rsidRPr="5547E65E">
        <w:rPr>
          <w:rFonts w:ascii="Times New Roman" w:hAnsi="Times New Roman"/>
          <w:b w:val="0"/>
          <w:bCs w:val="0"/>
          <w:i/>
          <w:iCs/>
          <w:color w:val="000000" w:themeColor="text1"/>
          <w:sz w:val="28"/>
          <w:szCs w:val="28"/>
        </w:rPr>
        <w:t xml:space="preserve">2.2.1 </w:t>
      </w:r>
      <w:r w:rsidR="554BD32F" w:rsidRPr="5547E65E">
        <w:rPr>
          <w:rFonts w:ascii="Times New Roman" w:hAnsi="Times New Roman"/>
          <w:b w:val="0"/>
          <w:bCs w:val="0"/>
          <w:i/>
          <w:iCs/>
          <w:color w:val="000000" w:themeColor="text1"/>
          <w:sz w:val="28"/>
          <w:szCs w:val="28"/>
        </w:rPr>
        <w:t>Đặc tả yêu cầu của phần mềm</w:t>
      </w:r>
      <w:bookmarkEnd w:id="194"/>
    </w:p>
    <w:p w14:paraId="14BA03B5" w14:textId="0AC1F336" w:rsidR="5547E65E" w:rsidRDefault="5547E65E" w:rsidP="5547E65E"/>
    <w:p w14:paraId="18BFB8E3" w14:textId="27A7F14A" w:rsidR="00E2222F" w:rsidRPr="00EC16A7" w:rsidRDefault="1E9F735F" w:rsidP="0074799A">
      <w:pPr>
        <w:pStyle w:val="Bng"/>
        <w:jc w:val="center"/>
        <w:rPr>
          <w:u w:val="none"/>
        </w:rPr>
      </w:pPr>
      <w:bookmarkStart w:id="195" w:name="_Toc186793681"/>
      <w:r>
        <w:rPr>
          <w:u w:val="none"/>
        </w:rPr>
        <w:t xml:space="preserve">Bảng 2.1 </w:t>
      </w:r>
      <w:r w:rsidR="75A7F679">
        <w:rPr>
          <w:u w:val="none"/>
        </w:rPr>
        <w:t>Đăng ký</w:t>
      </w:r>
      <w:bookmarkEnd w:id="195"/>
    </w:p>
    <w:tbl>
      <w:tblPr>
        <w:tblW w:w="0" w:type="auto"/>
        <w:tblLayout w:type="fixed"/>
        <w:tblLook w:val="0600" w:firstRow="0" w:lastRow="0" w:firstColumn="0" w:lastColumn="0" w:noHBand="1" w:noVBand="1"/>
      </w:tblPr>
      <w:tblGrid>
        <w:gridCol w:w="2795"/>
        <w:gridCol w:w="6174"/>
      </w:tblGrid>
      <w:tr w:rsidR="5547E65E" w14:paraId="00304B11"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5CE30" w14:textId="6E0ADBC7" w:rsidR="5547E65E" w:rsidRDefault="5547E65E" w:rsidP="5547E65E">
            <w:pPr>
              <w:spacing w:before="240" w:after="160" w:line="257" w:lineRule="auto"/>
            </w:pPr>
            <w:r w:rsidRPr="5547E65E">
              <w:rPr>
                <w:b/>
                <w:bCs/>
                <w:sz w:val="26"/>
                <w:szCs w:val="26"/>
              </w:rPr>
              <w:t>Function (Chức năng)</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598C0C" w14:textId="576A39AD" w:rsidR="5547E65E" w:rsidRDefault="5547E65E" w:rsidP="5547E65E">
            <w:pPr>
              <w:spacing w:before="240" w:after="160" w:line="257" w:lineRule="auto"/>
            </w:pPr>
            <w:r w:rsidRPr="5547E65E">
              <w:rPr>
                <w:sz w:val="26"/>
                <w:szCs w:val="26"/>
              </w:rPr>
              <w:t xml:space="preserve"> Đăng ký</w:t>
            </w:r>
          </w:p>
        </w:tc>
      </w:tr>
      <w:tr w:rsidR="5547E65E" w14:paraId="7A8EC087"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F60927" w14:textId="7E3FE4B4" w:rsidR="5547E65E" w:rsidRDefault="5547E65E" w:rsidP="5547E65E">
            <w:pPr>
              <w:spacing w:before="240" w:after="160" w:line="257" w:lineRule="auto"/>
            </w:pPr>
            <w:r w:rsidRPr="5547E65E">
              <w:rPr>
                <w:b/>
                <w:bCs/>
                <w:sz w:val="26"/>
                <w:szCs w:val="26"/>
              </w:rPr>
              <w:t>Description (Mô tả)</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F4941" w14:textId="73FE6757" w:rsidR="5547E65E" w:rsidRDefault="5547E65E" w:rsidP="5547E65E">
            <w:pPr>
              <w:spacing w:before="240" w:after="160" w:line="257" w:lineRule="auto"/>
            </w:pPr>
            <w:r w:rsidRPr="5547E65E">
              <w:rPr>
                <w:sz w:val="26"/>
                <w:szCs w:val="26"/>
              </w:rPr>
              <w:t>Người dùng đăng ký tài khoản để đăng nhập và ứng dụng.</w:t>
            </w:r>
          </w:p>
        </w:tc>
      </w:tr>
      <w:tr w:rsidR="5547E65E" w14:paraId="2790A5BB"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8E6F1" w14:textId="377B9967" w:rsidR="5547E65E" w:rsidRDefault="5547E65E" w:rsidP="5547E65E">
            <w:pPr>
              <w:spacing w:before="240" w:after="160" w:line="257" w:lineRule="auto"/>
            </w:pPr>
            <w:r w:rsidRPr="5547E65E">
              <w:rPr>
                <w:b/>
                <w:bCs/>
                <w:sz w:val="26"/>
                <w:szCs w:val="26"/>
              </w:rPr>
              <w:t>Inputs (Đầu vào)</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5FAF8E" w14:textId="4263BCB9" w:rsidR="5547E65E" w:rsidRDefault="5547E65E" w:rsidP="5547E65E">
            <w:pPr>
              <w:spacing w:before="240" w:after="160" w:line="257" w:lineRule="auto"/>
            </w:pPr>
            <w:r w:rsidRPr="5547E65E">
              <w:rPr>
                <w:sz w:val="26"/>
                <w:szCs w:val="26"/>
              </w:rPr>
              <w:t>Người dùng nhập các thông tin họ và tên, số điện thoại, mật khẩu, xác nhận mật khẩu.</w:t>
            </w:r>
          </w:p>
        </w:tc>
      </w:tr>
      <w:tr w:rsidR="5547E65E" w14:paraId="381762CA"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96A899" w14:textId="132B02D8" w:rsidR="5547E65E" w:rsidRDefault="5547E65E" w:rsidP="5547E65E">
            <w:pPr>
              <w:spacing w:before="240" w:after="160" w:line="257" w:lineRule="auto"/>
            </w:pPr>
            <w:r w:rsidRPr="5547E65E">
              <w:rPr>
                <w:b/>
                <w:bCs/>
                <w:sz w:val="26"/>
                <w:szCs w:val="26"/>
              </w:rPr>
              <w:t>Source</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8ECD0D" w14:textId="764ECDF4" w:rsidR="5547E65E" w:rsidRDefault="5547E65E" w:rsidP="5547E65E">
            <w:pPr>
              <w:spacing w:before="240" w:after="160" w:line="257" w:lineRule="auto"/>
            </w:pPr>
            <w:r w:rsidRPr="5547E65E">
              <w:rPr>
                <w:sz w:val="26"/>
                <w:szCs w:val="26"/>
              </w:rPr>
              <w:t xml:space="preserve"> </w:t>
            </w:r>
          </w:p>
        </w:tc>
      </w:tr>
      <w:tr w:rsidR="5547E65E" w14:paraId="56EAB193" w14:textId="77777777" w:rsidTr="5547E65E">
        <w:trPr>
          <w:trHeight w:val="75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124AB" w14:textId="2759D995" w:rsidR="5547E65E" w:rsidRDefault="5547E65E" w:rsidP="5547E65E">
            <w:pPr>
              <w:spacing w:before="240" w:after="160" w:line="257" w:lineRule="auto"/>
            </w:pPr>
            <w:r w:rsidRPr="5547E65E">
              <w:rPr>
                <w:b/>
                <w:bCs/>
                <w:sz w:val="26"/>
                <w:szCs w:val="26"/>
              </w:rPr>
              <w:t>Outputs (Đầu ra/ kết quả)</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B863CE" w14:textId="7E256A35" w:rsidR="5547E65E" w:rsidRDefault="5547E65E" w:rsidP="5547E65E">
            <w:pPr>
              <w:spacing w:before="240" w:after="160" w:line="257" w:lineRule="auto"/>
            </w:pPr>
            <w:r w:rsidRPr="5547E65E">
              <w:rPr>
                <w:sz w:val="26"/>
                <w:szCs w:val="26"/>
              </w:rPr>
              <w:t>Tạo được tài khoản từ thông tin cung cấp</w:t>
            </w:r>
          </w:p>
        </w:tc>
      </w:tr>
      <w:tr w:rsidR="5547E65E" w14:paraId="310C4EC0"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9B8FED" w14:textId="480932E3" w:rsidR="5547E65E" w:rsidRDefault="5547E65E" w:rsidP="5547E65E">
            <w:pPr>
              <w:spacing w:before="240" w:after="160" w:line="257" w:lineRule="auto"/>
            </w:pPr>
            <w:r w:rsidRPr="5547E65E">
              <w:rPr>
                <w:b/>
                <w:bCs/>
                <w:sz w:val="26"/>
                <w:szCs w:val="26"/>
              </w:rPr>
              <w:t>Destination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AFF25E" w14:textId="3F997EDA" w:rsidR="5547E65E" w:rsidRDefault="5547E65E" w:rsidP="5547E65E">
            <w:pPr>
              <w:spacing w:before="240" w:after="160" w:line="257" w:lineRule="auto"/>
            </w:pPr>
            <w:r w:rsidRPr="5547E65E">
              <w:rPr>
                <w:sz w:val="26"/>
                <w:szCs w:val="26"/>
              </w:rPr>
              <w:t>Truy cập vào màn hình đăng nhập.</w:t>
            </w:r>
          </w:p>
        </w:tc>
      </w:tr>
      <w:tr w:rsidR="5547E65E" w14:paraId="77060221" w14:textId="77777777" w:rsidTr="5547E65E">
        <w:trPr>
          <w:trHeight w:val="72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3F433C" w14:textId="7A20C427" w:rsidR="5547E65E" w:rsidRDefault="5547E65E" w:rsidP="5547E65E">
            <w:pPr>
              <w:spacing w:before="240" w:after="160" w:line="257" w:lineRule="auto"/>
            </w:pPr>
            <w:r w:rsidRPr="5547E65E">
              <w:rPr>
                <w:b/>
                <w:bCs/>
                <w:sz w:val="26"/>
                <w:szCs w:val="26"/>
              </w:rPr>
              <w:t>Action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DF34F" w14:textId="39CEF1A1" w:rsidR="5547E65E" w:rsidRDefault="5547E65E" w:rsidP="5547E65E">
            <w:pPr>
              <w:spacing w:before="240" w:after="160" w:line="257" w:lineRule="auto"/>
            </w:pPr>
            <w:r w:rsidRPr="5547E65E">
              <w:rPr>
                <w:sz w:val="26"/>
                <w:szCs w:val="26"/>
              </w:rPr>
              <w:t>Người dùng nhập thông tin vào form đăng ký sau đó hệ thống sẽ kiểm tra tài khoản có tạo được hay không, nếu không sẽ yêu cầu người dùng nhập lại thông tin chính xác</w:t>
            </w:r>
          </w:p>
        </w:tc>
      </w:tr>
      <w:tr w:rsidR="5547E65E" w14:paraId="42324A08"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643C25" w14:textId="30AB562B" w:rsidR="5547E65E" w:rsidRDefault="5547E65E" w:rsidP="5547E65E">
            <w:pPr>
              <w:spacing w:before="240" w:after="160" w:line="257" w:lineRule="auto"/>
            </w:pPr>
            <w:r w:rsidRPr="5547E65E">
              <w:rPr>
                <w:b/>
                <w:bCs/>
                <w:sz w:val="26"/>
                <w:szCs w:val="26"/>
              </w:rPr>
              <w:t>Requirements (Yêu cầu)</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F2BCB" w14:textId="3F14AFEB" w:rsidR="5547E65E" w:rsidRDefault="5547E65E" w:rsidP="5547E65E">
            <w:pPr>
              <w:spacing w:before="240" w:after="160" w:line="257" w:lineRule="auto"/>
            </w:pPr>
            <w:r w:rsidRPr="5547E65E">
              <w:rPr>
                <w:sz w:val="26"/>
                <w:szCs w:val="26"/>
              </w:rPr>
              <w:t>Người dùng nhập đầy đủ thông tin</w:t>
            </w:r>
          </w:p>
        </w:tc>
      </w:tr>
      <w:tr w:rsidR="5547E65E" w14:paraId="41015D8E" w14:textId="77777777" w:rsidTr="5547E65E">
        <w:trPr>
          <w:trHeight w:val="705"/>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4E4A5A" w14:textId="71858F5E" w:rsidR="5547E65E" w:rsidRDefault="5547E65E" w:rsidP="5547E65E">
            <w:pPr>
              <w:spacing w:before="240" w:after="160" w:line="257" w:lineRule="auto"/>
            </w:pPr>
            <w:r w:rsidRPr="5547E65E">
              <w:rPr>
                <w:b/>
                <w:bCs/>
                <w:sz w:val="26"/>
                <w:szCs w:val="26"/>
              </w:rPr>
              <w:t>Pre-condition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002DB" w14:textId="31D1922C" w:rsidR="5547E65E" w:rsidRDefault="5547E65E" w:rsidP="5547E65E">
            <w:pPr>
              <w:spacing w:before="240" w:after="160" w:line="257" w:lineRule="auto"/>
            </w:pPr>
            <w:r w:rsidRPr="5547E65E">
              <w:rPr>
                <w:sz w:val="26"/>
                <w:szCs w:val="26"/>
              </w:rPr>
              <w:t xml:space="preserve"> </w:t>
            </w:r>
          </w:p>
        </w:tc>
      </w:tr>
      <w:tr w:rsidR="5547E65E" w14:paraId="50DFEC7E"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13D6A5" w14:textId="0E9F7EB1" w:rsidR="5547E65E" w:rsidRDefault="5547E65E" w:rsidP="5547E65E">
            <w:pPr>
              <w:spacing w:before="240" w:after="160" w:line="257" w:lineRule="auto"/>
            </w:pPr>
            <w:r w:rsidRPr="5547E65E">
              <w:rPr>
                <w:b/>
                <w:bCs/>
                <w:sz w:val="26"/>
                <w:szCs w:val="26"/>
              </w:rPr>
              <w:t>Post-condition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380AD" w14:textId="3A9483B4" w:rsidR="5547E65E" w:rsidRDefault="5547E65E" w:rsidP="5547E65E">
            <w:pPr>
              <w:spacing w:before="240" w:after="160" w:line="257" w:lineRule="auto"/>
            </w:pPr>
            <w:r w:rsidRPr="5547E65E">
              <w:rPr>
                <w:sz w:val="26"/>
                <w:szCs w:val="26"/>
              </w:rPr>
              <w:t xml:space="preserve"> </w:t>
            </w:r>
          </w:p>
        </w:tc>
      </w:tr>
      <w:tr w:rsidR="5547E65E" w14:paraId="7C76C1DB"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DA995A" w14:textId="3D8F22FC" w:rsidR="5547E65E" w:rsidRDefault="5547E65E" w:rsidP="5547E65E">
            <w:pPr>
              <w:spacing w:before="240" w:after="160" w:line="257" w:lineRule="auto"/>
            </w:pPr>
            <w:r w:rsidRPr="5547E65E">
              <w:rPr>
                <w:b/>
                <w:bCs/>
                <w:sz w:val="26"/>
                <w:szCs w:val="26"/>
              </w:rPr>
              <w:t>Side effects</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01158" w14:textId="0CD4F3C7" w:rsidR="5547E65E" w:rsidRDefault="5547E65E" w:rsidP="5547E65E">
            <w:pPr>
              <w:spacing w:before="240" w:after="160" w:line="257" w:lineRule="auto"/>
            </w:pPr>
            <w:r w:rsidRPr="5547E65E">
              <w:rPr>
                <w:sz w:val="26"/>
                <w:szCs w:val="26"/>
              </w:rPr>
              <w:t xml:space="preserve"> Không.</w:t>
            </w:r>
          </w:p>
        </w:tc>
      </w:tr>
    </w:tbl>
    <w:p w14:paraId="38D8B4F7" w14:textId="66F48EE8" w:rsidR="5547E65E" w:rsidRDefault="5547E65E" w:rsidP="5547E65E">
      <w:pPr>
        <w:pStyle w:val="Bng"/>
        <w:jc w:val="center"/>
        <w:rPr>
          <w:u w:val="none"/>
        </w:rPr>
      </w:pPr>
    </w:p>
    <w:p w14:paraId="4157E6E5" w14:textId="2FD4E195" w:rsidR="6ABB333F" w:rsidRDefault="6ABB333F" w:rsidP="5547E65E">
      <w:pPr>
        <w:pStyle w:val="Bng"/>
        <w:jc w:val="center"/>
        <w:rPr>
          <w:u w:val="none"/>
        </w:rPr>
      </w:pPr>
      <w:bookmarkStart w:id="196" w:name="_Toc186793682"/>
      <w:r>
        <w:rPr>
          <w:u w:val="none"/>
        </w:rPr>
        <w:t>Bảng 2.2 Đăng nhập</w:t>
      </w:r>
      <w:bookmarkEnd w:id="196"/>
    </w:p>
    <w:tbl>
      <w:tblPr>
        <w:tblW w:w="0" w:type="auto"/>
        <w:tblLayout w:type="fixed"/>
        <w:tblLook w:val="0600" w:firstRow="0" w:lastRow="0" w:firstColumn="0" w:lastColumn="0" w:noHBand="1" w:noVBand="1"/>
      </w:tblPr>
      <w:tblGrid>
        <w:gridCol w:w="2055"/>
        <w:gridCol w:w="6974"/>
      </w:tblGrid>
      <w:tr w:rsidR="5547E65E" w14:paraId="09A31E25"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9737B" w14:textId="60F4958B" w:rsidR="5547E65E" w:rsidRDefault="5547E65E" w:rsidP="5547E65E">
            <w:pPr>
              <w:spacing w:before="240" w:after="160" w:line="257" w:lineRule="auto"/>
            </w:pPr>
            <w:r w:rsidRPr="5547E65E">
              <w:rPr>
                <w:b/>
                <w:bCs/>
                <w:sz w:val="26"/>
                <w:szCs w:val="26"/>
              </w:rPr>
              <w:t>Function (Chức năng)</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1BE57E" w14:textId="22D09D05" w:rsidR="5547E65E" w:rsidRDefault="5547E65E" w:rsidP="5547E65E">
            <w:pPr>
              <w:spacing w:before="240" w:after="160" w:line="257" w:lineRule="auto"/>
            </w:pPr>
            <w:r w:rsidRPr="5547E65E">
              <w:rPr>
                <w:sz w:val="26"/>
                <w:szCs w:val="26"/>
              </w:rPr>
              <w:t xml:space="preserve"> Đăng nhập</w:t>
            </w:r>
          </w:p>
        </w:tc>
      </w:tr>
      <w:tr w:rsidR="5547E65E" w14:paraId="13498F91"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39ABF6" w14:textId="0845332E" w:rsidR="5547E65E" w:rsidRDefault="5547E65E" w:rsidP="5547E65E">
            <w:pPr>
              <w:spacing w:before="240" w:after="160" w:line="257" w:lineRule="auto"/>
            </w:pPr>
            <w:r w:rsidRPr="5547E65E">
              <w:rPr>
                <w:b/>
                <w:bCs/>
                <w:sz w:val="26"/>
                <w:szCs w:val="26"/>
              </w:rPr>
              <w:t>Description (Mô tả)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D25FE" w14:textId="3707D111" w:rsidR="5547E65E" w:rsidRDefault="5547E65E" w:rsidP="5547E65E">
            <w:pPr>
              <w:spacing w:before="240" w:after="160" w:line="257" w:lineRule="auto"/>
            </w:pPr>
            <w:r w:rsidRPr="5547E65E">
              <w:rPr>
                <w:sz w:val="26"/>
                <w:szCs w:val="26"/>
              </w:rPr>
              <w:t>Người dùng đăng nhập vào hệ thống sau khi đã đăng ký tài khoản</w:t>
            </w:r>
          </w:p>
        </w:tc>
      </w:tr>
      <w:tr w:rsidR="5547E65E" w14:paraId="66E8CFF8"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4FCF43" w14:textId="4087D015" w:rsidR="5547E65E" w:rsidRDefault="5547E65E" w:rsidP="5547E65E">
            <w:pPr>
              <w:spacing w:before="240" w:after="160" w:line="257" w:lineRule="auto"/>
            </w:pPr>
            <w:r w:rsidRPr="5547E65E">
              <w:rPr>
                <w:b/>
                <w:bCs/>
                <w:sz w:val="26"/>
                <w:szCs w:val="26"/>
              </w:rPr>
              <w:t>Inputs (Đầu vào)</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BAC92D" w14:textId="4BB80073" w:rsidR="5547E65E" w:rsidRDefault="5547E65E" w:rsidP="5547E65E">
            <w:pPr>
              <w:spacing w:before="240" w:after="160" w:line="257" w:lineRule="auto"/>
            </w:pPr>
            <w:r w:rsidRPr="5547E65E">
              <w:rPr>
                <w:sz w:val="26"/>
                <w:szCs w:val="26"/>
              </w:rPr>
              <w:t>Số điện thoại, mật khẩu</w:t>
            </w:r>
          </w:p>
        </w:tc>
      </w:tr>
      <w:tr w:rsidR="5547E65E" w14:paraId="19C1A5D9"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A162E" w14:textId="594A25BF" w:rsidR="5547E65E" w:rsidRDefault="5547E65E" w:rsidP="5547E65E">
            <w:pPr>
              <w:spacing w:before="240" w:after="160" w:line="257" w:lineRule="auto"/>
            </w:pPr>
            <w:r w:rsidRPr="5547E65E">
              <w:rPr>
                <w:b/>
                <w:bCs/>
                <w:sz w:val="26"/>
                <w:szCs w:val="26"/>
              </w:rPr>
              <w:t>Source</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4DAB2C" w14:textId="5D773163" w:rsidR="5547E65E" w:rsidRDefault="5547E65E" w:rsidP="5547E65E">
            <w:pPr>
              <w:spacing w:before="240" w:after="160" w:line="257" w:lineRule="auto"/>
            </w:pPr>
            <w:r w:rsidRPr="5547E65E">
              <w:rPr>
                <w:sz w:val="26"/>
                <w:szCs w:val="26"/>
              </w:rPr>
              <w:t>Được lấy dữ liệu từ cơ sở dữ liệu SQLite và Firebase</w:t>
            </w:r>
          </w:p>
        </w:tc>
      </w:tr>
      <w:tr w:rsidR="5547E65E" w14:paraId="1A3961CA"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3A6E3D" w14:textId="7F76AD63" w:rsidR="5547E65E" w:rsidRDefault="5547E65E" w:rsidP="5547E65E">
            <w:pPr>
              <w:spacing w:before="240" w:after="160" w:line="257" w:lineRule="auto"/>
            </w:pPr>
            <w:r w:rsidRPr="5547E65E">
              <w:rPr>
                <w:b/>
                <w:bCs/>
                <w:sz w:val="26"/>
                <w:szCs w:val="26"/>
              </w:rPr>
              <w:t>Outputs (Đầu ra/ kết quả)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12D5F5" w14:textId="6170D89F" w:rsidR="5547E65E" w:rsidRDefault="5547E65E" w:rsidP="5547E65E">
            <w:pPr>
              <w:spacing w:before="240" w:after="160" w:line="257" w:lineRule="auto"/>
            </w:pPr>
            <w:r w:rsidRPr="5547E65E">
              <w:rPr>
                <w:sz w:val="26"/>
                <w:szCs w:val="26"/>
              </w:rPr>
              <w:t>Đúng số điện thoại đã đăng ký trước đó</w:t>
            </w:r>
          </w:p>
        </w:tc>
      </w:tr>
      <w:tr w:rsidR="5547E65E" w14:paraId="6A5838D3"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8D137" w14:textId="341862DF" w:rsidR="5547E65E" w:rsidRDefault="5547E65E" w:rsidP="5547E65E">
            <w:pPr>
              <w:spacing w:before="240" w:after="160" w:line="257" w:lineRule="auto"/>
            </w:pPr>
            <w:r w:rsidRPr="5547E65E">
              <w:rPr>
                <w:b/>
                <w:bCs/>
                <w:sz w:val="26"/>
                <w:szCs w:val="26"/>
              </w:rPr>
              <w:t>Destination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3FFFF6" w14:textId="086681BB" w:rsidR="5547E65E" w:rsidRDefault="5547E65E" w:rsidP="5547E65E">
            <w:pPr>
              <w:spacing w:before="240" w:after="160" w:line="257" w:lineRule="auto"/>
            </w:pPr>
            <w:r w:rsidRPr="5547E65E">
              <w:rPr>
                <w:sz w:val="26"/>
                <w:szCs w:val="26"/>
              </w:rPr>
              <w:t>Truy cập vào màn hình Home</w:t>
            </w:r>
          </w:p>
        </w:tc>
      </w:tr>
      <w:tr w:rsidR="5547E65E" w14:paraId="2DAFE3BC" w14:textId="77777777" w:rsidTr="5547E65E">
        <w:trPr>
          <w:trHeight w:val="16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B410DA" w14:textId="0FEB0183" w:rsidR="5547E65E" w:rsidRDefault="5547E65E" w:rsidP="5547E65E">
            <w:pPr>
              <w:spacing w:before="240" w:after="160" w:line="257" w:lineRule="auto"/>
            </w:pPr>
            <w:r w:rsidRPr="5547E65E">
              <w:rPr>
                <w:b/>
                <w:bCs/>
                <w:sz w:val="26"/>
                <w:szCs w:val="26"/>
              </w:rPr>
              <w:t>Action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D4FA6" w14:textId="0AAD317E" w:rsidR="5547E65E" w:rsidRDefault="5547E65E" w:rsidP="5547E65E">
            <w:pPr>
              <w:spacing w:before="240" w:after="160" w:line="257" w:lineRule="auto"/>
            </w:pPr>
            <w:r w:rsidRPr="5547E65E">
              <w:rPr>
                <w:sz w:val="26"/>
                <w:szCs w:val="26"/>
              </w:rPr>
              <w:t>Người dùng đăng nhập bằng số điện thoại đã đăng ký. Nếu tài khoản đúng thì đăng nhập thành công vào ứng dụng, nếu đăng nhập sai thì yêu cầu nhập lại thông tin số điện thoại và mật khẩu.</w:t>
            </w:r>
          </w:p>
        </w:tc>
      </w:tr>
      <w:tr w:rsidR="5547E65E" w14:paraId="60C9BD4E"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6764B8" w14:textId="4C30EF67" w:rsidR="5547E65E" w:rsidRDefault="5547E65E" w:rsidP="5547E65E">
            <w:pPr>
              <w:spacing w:before="240" w:after="160" w:line="257" w:lineRule="auto"/>
            </w:pPr>
            <w:r w:rsidRPr="5547E65E">
              <w:rPr>
                <w:b/>
                <w:bCs/>
                <w:sz w:val="26"/>
                <w:szCs w:val="26"/>
              </w:rPr>
              <w:t>Requirements (Yêu cầu)</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A2DCCD" w14:textId="7C29CE27" w:rsidR="5547E65E" w:rsidRDefault="5547E65E" w:rsidP="5547E65E">
            <w:pPr>
              <w:spacing w:before="240" w:after="160" w:line="257" w:lineRule="auto"/>
            </w:pPr>
            <w:r w:rsidRPr="5547E65E">
              <w:rPr>
                <w:sz w:val="26"/>
                <w:szCs w:val="26"/>
              </w:rPr>
              <w:t>Người dùng nhập số điện thoại và mật khẩu</w:t>
            </w:r>
          </w:p>
        </w:tc>
      </w:tr>
      <w:tr w:rsidR="5547E65E" w14:paraId="44797F12"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A443C" w14:textId="2AD560EB" w:rsidR="5547E65E" w:rsidRDefault="5547E65E" w:rsidP="5547E65E">
            <w:pPr>
              <w:spacing w:before="240" w:after="160" w:line="257" w:lineRule="auto"/>
            </w:pPr>
            <w:r w:rsidRPr="5547E65E">
              <w:rPr>
                <w:b/>
                <w:bCs/>
                <w:sz w:val="26"/>
                <w:szCs w:val="26"/>
              </w:rPr>
              <w:t>Pre-condition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740FD6" w14:textId="1DA27923" w:rsidR="5547E65E" w:rsidRDefault="5547E65E" w:rsidP="5547E65E">
            <w:pPr>
              <w:spacing w:before="240" w:after="160" w:line="257" w:lineRule="auto"/>
            </w:pPr>
            <w:r w:rsidRPr="5547E65E">
              <w:rPr>
                <w:sz w:val="26"/>
                <w:szCs w:val="26"/>
              </w:rPr>
              <w:t>Số điện thoại đúng định dạng</w:t>
            </w:r>
          </w:p>
        </w:tc>
      </w:tr>
      <w:tr w:rsidR="5547E65E" w14:paraId="34E05821" w14:textId="77777777" w:rsidTr="5547E65E">
        <w:trPr>
          <w:trHeight w:val="13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43605F" w14:textId="5022BB79" w:rsidR="5547E65E" w:rsidRDefault="5547E65E" w:rsidP="5547E65E">
            <w:pPr>
              <w:spacing w:before="240" w:after="160" w:line="257" w:lineRule="auto"/>
            </w:pPr>
            <w:r w:rsidRPr="5547E65E">
              <w:rPr>
                <w:b/>
                <w:bCs/>
                <w:sz w:val="26"/>
                <w:szCs w:val="26"/>
              </w:rPr>
              <w:t>Post-condition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F7ADBF" w14:textId="38CA17E6" w:rsidR="5547E65E" w:rsidRDefault="5547E65E" w:rsidP="5547E65E">
            <w:pPr>
              <w:spacing w:before="240" w:after="160" w:line="257" w:lineRule="auto"/>
            </w:pPr>
            <w:r w:rsidRPr="5547E65E">
              <w:rPr>
                <w:sz w:val="26"/>
                <w:szCs w:val="26"/>
              </w:rPr>
              <w:t>Số điện thoại, mật khẩu phải chính xác</w:t>
            </w:r>
          </w:p>
        </w:tc>
      </w:tr>
      <w:tr w:rsidR="5547E65E" w14:paraId="12B367C5"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047F6" w14:textId="6A37B86E" w:rsidR="5547E65E" w:rsidRDefault="5547E65E" w:rsidP="5547E65E">
            <w:pPr>
              <w:spacing w:before="240" w:after="160" w:line="257" w:lineRule="auto"/>
            </w:pPr>
            <w:r w:rsidRPr="5547E65E">
              <w:rPr>
                <w:b/>
                <w:bCs/>
                <w:sz w:val="26"/>
                <w:szCs w:val="26"/>
              </w:rPr>
              <w:t>Side effects</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88E94" w14:textId="760B84E0" w:rsidR="5547E65E" w:rsidRDefault="5547E65E" w:rsidP="5547E65E">
            <w:pPr>
              <w:spacing w:before="240" w:after="160" w:line="257" w:lineRule="auto"/>
            </w:pPr>
            <w:r w:rsidRPr="5547E65E">
              <w:rPr>
                <w:sz w:val="26"/>
                <w:szCs w:val="26"/>
              </w:rPr>
              <w:t xml:space="preserve"> Không.</w:t>
            </w:r>
          </w:p>
        </w:tc>
      </w:tr>
    </w:tbl>
    <w:p w14:paraId="210ED345" w14:textId="6F3F4EA9" w:rsidR="5547E65E" w:rsidRDefault="5547E65E" w:rsidP="5547E65E">
      <w:pPr>
        <w:pStyle w:val="Bng"/>
        <w:jc w:val="center"/>
        <w:rPr>
          <w:u w:val="none"/>
        </w:rPr>
      </w:pPr>
    </w:p>
    <w:p w14:paraId="3B3F5576" w14:textId="62DCDF03" w:rsidR="0B0E8039" w:rsidRDefault="0B0E8039" w:rsidP="5547E65E">
      <w:pPr>
        <w:pStyle w:val="Bng"/>
        <w:jc w:val="center"/>
        <w:rPr>
          <w:u w:val="none"/>
        </w:rPr>
      </w:pPr>
      <w:bookmarkStart w:id="197" w:name="_Toc186793683"/>
      <w:r>
        <w:rPr>
          <w:u w:val="none"/>
        </w:rPr>
        <w:t>Bảng 2.3 Tìm kiếm sản phẩm</w:t>
      </w:r>
      <w:bookmarkEnd w:id="197"/>
    </w:p>
    <w:tbl>
      <w:tblPr>
        <w:tblW w:w="0" w:type="auto"/>
        <w:tblLayout w:type="fixed"/>
        <w:tblLook w:val="0600" w:firstRow="0" w:lastRow="0" w:firstColumn="0" w:lastColumn="0" w:noHBand="1" w:noVBand="1"/>
      </w:tblPr>
      <w:tblGrid>
        <w:gridCol w:w="2795"/>
        <w:gridCol w:w="6174"/>
      </w:tblGrid>
      <w:tr w:rsidR="5547E65E" w14:paraId="79895DCD"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1DFD1F" w14:textId="0385C876" w:rsidR="5547E65E" w:rsidRDefault="5547E65E" w:rsidP="5547E65E">
            <w:pPr>
              <w:spacing w:before="240" w:after="160" w:line="257" w:lineRule="auto"/>
            </w:pPr>
            <w:r w:rsidRPr="5547E65E">
              <w:rPr>
                <w:b/>
                <w:bCs/>
                <w:sz w:val="26"/>
                <w:szCs w:val="26"/>
              </w:rPr>
              <w:t>Function (Chức năng)</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84B52B" w14:textId="6854502D" w:rsidR="5547E65E" w:rsidRDefault="5547E65E" w:rsidP="5547E65E">
            <w:pPr>
              <w:spacing w:before="240" w:after="160" w:line="257" w:lineRule="auto"/>
            </w:pPr>
            <w:r w:rsidRPr="5547E65E">
              <w:rPr>
                <w:sz w:val="26"/>
                <w:szCs w:val="26"/>
              </w:rPr>
              <w:t xml:space="preserve"> Tìm kiếm sản phẩm</w:t>
            </w:r>
          </w:p>
        </w:tc>
      </w:tr>
      <w:tr w:rsidR="5547E65E" w14:paraId="66D4A794"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3B142" w14:textId="1A996D67" w:rsidR="5547E65E" w:rsidRDefault="5547E65E" w:rsidP="5547E65E">
            <w:pPr>
              <w:spacing w:before="240" w:after="160" w:line="257" w:lineRule="auto"/>
            </w:pPr>
            <w:r w:rsidRPr="5547E65E">
              <w:rPr>
                <w:b/>
                <w:bCs/>
                <w:sz w:val="26"/>
                <w:szCs w:val="26"/>
              </w:rPr>
              <w:t>Description (Mô tả)</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77144" w14:textId="2D6BC70D" w:rsidR="5547E65E" w:rsidRDefault="5547E65E" w:rsidP="5547E65E">
            <w:pPr>
              <w:pStyle w:val="ListParagraph"/>
              <w:numPr>
                <w:ilvl w:val="0"/>
                <w:numId w:val="13"/>
              </w:numPr>
              <w:rPr>
                <w:sz w:val="26"/>
                <w:szCs w:val="26"/>
              </w:rPr>
            </w:pPr>
            <w:r w:rsidRPr="5547E65E">
              <w:rPr>
                <w:sz w:val="26"/>
                <w:szCs w:val="26"/>
              </w:rPr>
              <w:t>Tìm kiếm sản phẩm theo tên của sản phẩm</w:t>
            </w:r>
          </w:p>
          <w:p w14:paraId="2BA5AEEF" w14:textId="26B829C3" w:rsidR="5547E65E" w:rsidRDefault="5547E65E" w:rsidP="5547E65E">
            <w:pPr>
              <w:pStyle w:val="ListParagraph"/>
              <w:numPr>
                <w:ilvl w:val="0"/>
                <w:numId w:val="13"/>
              </w:numPr>
              <w:rPr>
                <w:sz w:val="26"/>
                <w:szCs w:val="26"/>
              </w:rPr>
            </w:pPr>
            <w:r w:rsidRPr="5547E65E">
              <w:rPr>
                <w:sz w:val="26"/>
                <w:szCs w:val="26"/>
              </w:rPr>
              <w:t>Người dùng sẽ nhập tên sản phẩm mà họ muốn tìm trong hệ thóng</w:t>
            </w:r>
          </w:p>
          <w:p w14:paraId="668B4ACB" w14:textId="052620A8" w:rsidR="5547E65E" w:rsidRDefault="5547E65E" w:rsidP="5547E65E">
            <w:pPr>
              <w:pStyle w:val="ListParagraph"/>
              <w:numPr>
                <w:ilvl w:val="0"/>
                <w:numId w:val="13"/>
              </w:numPr>
              <w:rPr>
                <w:sz w:val="26"/>
                <w:szCs w:val="26"/>
              </w:rPr>
            </w:pPr>
            <w:r w:rsidRPr="5547E65E">
              <w:rPr>
                <w:sz w:val="26"/>
                <w:szCs w:val="26"/>
              </w:rPr>
              <w:t>Nếu trong hệ thống có sản phẩm giống tên với tên người dùng nhập, hệ thống sẽ trả lại kết quả là các sản phẩm đó, còn không thì hệ thống không trả lại gì.</w:t>
            </w:r>
          </w:p>
        </w:tc>
      </w:tr>
      <w:tr w:rsidR="5547E65E" w14:paraId="711E9FDC"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47748" w14:textId="5039D604" w:rsidR="5547E65E" w:rsidRDefault="5547E65E" w:rsidP="5547E65E">
            <w:pPr>
              <w:spacing w:before="240" w:after="160" w:line="257" w:lineRule="auto"/>
            </w:pPr>
            <w:r w:rsidRPr="5547E65E">
              <w:rPr>
                <w:b/>
                <w:bCs/>
                <w:sz w:val="26"/>
                <w:szCs w:val="26"/>
              </w:rPr>
              <w:t>Inputs (Đầu vào)</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801604" w14:textId="16B23D01" w:rsidR="5547E65E" w:rsidRDefault="5547E65E" w:rsidP="5547E65E">
            <w:pPr>
              <w:pStyle w:val="ListParagraph"/>
              <w:numPr>
                <w:ilvl w:val="0"/>
                <w:numId w:val="12"/>
              </w:numPr>
              <w:rPr>
                <w:sz w:val="26"/>
                <w:szCs w:val="26"/>
              </w:rPr>
            </w:pPr>
            <w:r w:rsidRPr="5547E65E">
              <w:rPr>
                <w:sz w:val="26"/>
                <w:szCs w:val="26"/>
              </w:rPr>
              <w:t>Các ký tự</w:t>
            </w:r>
          </w:p>
        </w:tc>
      </w:tr>
      <w:tr w:rsidR="5547E65E" w14:paraId="35C08844"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27AF51" w14:textId="26449BE2" w:rsidR="5547E65E" w:rsidRDefault="5547E65E" w:rsidP="5547E65E">
            <w:pPr>
              <w:spacing w:before="240" w:after="160" w:line="257" w:lineRule="auto"/>
            </w:pPr>
            <w:r w:rsidRPr="5547E65E">
              <w:rPr>
                <w:b/>
                <w:bCs/>
                <w:sz w:val="26"/>
                <w:szCs w:val="26"/>
              </w:rPr>
              <w:t>Source</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748E53" w14:textId="3A0B2591" w:rsidR="5547E65E" w:rsidRDefault="5547E65E" w:rsidP="5547E65E">
            <w:pPr>
              <w:spacing w:after="160" w:line="257" w:lineRule="auto"/>
              <w:ind w:left="720"/>
            </w:pPr>
            <w:r w:rsidRPr="5547E65E">
              <w:rPr>
                <w:sz w:val="26"/>
                <w:szCs w:val="26"/>
              </w:rPr>
              <w:t xml:space="preserve"> </w:t>
            </w:r>
          </w:p>
        </w:tc>
      </w:tr>
      <w:tr w:rsidR="5547E65E" w14:paraId="0100EB8C" w14:textId="77777777" w:rsidTr="5547E65E">
        <w:trPr>
          <w:trHeight w:val="75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3C293" w14:textId="4013B24E" w:rsidR="5547E65E" w:rsidRDefault="5547E65E" w:rsidP="5547E65E">
            <w:pPr>
              <w:spacing w:before="240" w:after="160" w:line="257" w:lineRule="auto"/>
            </w:pPr>
            <w:r w:rsidRPr="5547E65E">
              <w:rPr>
                <w:b/>
                <w:bCs/>
                <w:sz w:val="26"/>
                <w:szCs w:val="26"/>
              </w:rPr>
              <w:t>Outputs (Đầu ra/ kết quả)</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BDDAD3" w14:textId="24D34AF7" w:rsidR="5547E65E" w:rsidRDefault="5547E65E" w:rsidP="5547E65E">
            <w:pPr>
              <w:spacing w:before="240" w:after="160" w:line="257" w:lineRule="auto"/>
            </w:pPr>
            <w:r w:rsidRPr="5547E65E">
              <w:rPr>
                <w:sz w:val="26"/>
                <w:szCs w:val="26"/>
              </w:rPr>
              <w:t xml:space="preserve"> </w:t>
            </w:r>
          </w:p>
        </w:tc>
      </w:tr>
      <w:tr w:rsidR="5547E65E" w14:paraId="60AA4AA9"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87D59F" w14:textId="349FB4C1" w:rsidR="5547E65E" w:rsidRDefault="5547E65E" w:rsidP="5547E65E">
            <w:pPr>
              <w:spacing w:before="240" w:after="160" w:line="257" w:lineRule="auto"/>
            </w:pPr>
            <w:r w:rsidRPr="5547E65E">
              <w:rPr>
                <w:b/>
                <w:bCs/>
                <w:sz w:val="26"/>
                <w:szCs w:val="26"/>
              </w:rPr>
              <w:t>Destination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21FB74" w14:textId="0110887E" w:rsidR="5547E65E" w:rsidRDefault="5547E65E" w:rsidP="5547E65E">
            <w:pPr>
              <w:spacing w:before="240" w:after="160" w:line="257" w:lineRule="auto"/>
            </w:pPr>
            <w:r w:rsidRPr="5547E65E">
              <w:rPr>
                <w:sz w:val="26"/>
                <w:szCs w:val="26"/>
              </w:rPr>
              <w:t xml:space="preserve"> </w:t>
            </w:r>
          </w:p>
        </w:tc>
      </w:tr>
      <w:tr w:rsidR="5547E65E" w14:paraId="4677AE50" w14:textId="77777777" w:rsidTr="5547E65E">
        <w:trPr>
          <w:trHeight w:val="72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02CF5A" w14:textId="650779E2" w:rsidR="5547E65E" w:rsidRDefault="5547E65E" w:rsidP="5547E65E">
            <w:pPr>
              <w:spacing w:before="240" w:after="160" w:line="257" w:lineRule="auto"/>
            </w:pPr>
            <w:r w:rsidRPr="5547E65E">
              <w:rPr>
                <w:b/>
                <w:bCs/>
                <w:sz w:val="26"/>
                <w:szCs w:val="26"/>
              </w:rPr>
              <w:t>Action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7F70F7" w14:textId="4F4FA9B1" w:rsidR="5547E65E" w:rsidRDefault="5547E65E" w:rsidP="5547E65E">
            <w:pPr>
              <w:spacing w:before="240" w:after="160" w:line="257" w:lineRule="auto"/>
            </w:pPr>
            <w:r w:rsidRPr="5547E65E">
              <w:rPr>
                <w:sz w:val="26"/>
                <w:szCs w:val="26"/>
              </w:rPr>
              <w:t>Người dùng chọn nhấp vào thanh tìm kiếm ở Home. Sau đó, người dùng nhập tên sản phẩm mà mình muốn tìm, nếu trong hệ thống có sản phẩm đó thì sẽ trả lại kết quả còn không thì sẽ không trả lại kết quả.</w:t>
            </w:r>
          </w:p>
        </w:tc>
      </w:tr>
      <w:tr w:rsidR="5547E65E" w14:paraId="5C7D48F5"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2D9C5" w14:textId="36B5C00F" w:rsidR="5547E65E" w:rsidRDefault="5547E65E" w:rsidP="5547E65E">
            <w:pPr>
              <w:spacing w:before="240" w:after="160" w:line="257" w:lineRule="auto"/>
            </w:pPr>
            <w:r w:rsidRPr="5547E65E">
              <w:rPr>
                <w:b/>
                <w:bCs/>
                <w:sz w:val="26"/>
                <w:szCs w:val="26"/>
              </w:rPr>
              <w:t>Requirements (Yêu cầu)</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317240" w14:textId="6AF8E102" w:rsidR="5547E65E" w:rsidRDefault="5547E65E" w:rsidP="5547E65E">
            <w:pPr>
              <w:spacing w:before="240" w:after="160" w:line="257" w:lineRule="auto"/>
            </w:pPr>
            <w:r w:rsidRPr="5547E65E">
              <w:rPr>
                <w:sz w:val="26"/>
                <w:szCs w:val="26"/>
              </w:rPr>
              <w:t xml:space="preserve"> </w:t>
            </w:r>
          </w:p>
        </w:tc>
      </w:tr>
      <w:tr w:rsidR="5547E65E" w14:paraId="355A885F" w14:textId="77777777" w:rsidTr="5547E65E">
        <w:trPr>
          <w:trHeight w:val="705"/>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CBBCA0" w14:textId="0E2729D4" w:rsidR="5547E65E" w:rsidRDefault="5547E65E" w:rsidP="5547E65E">
            <w:pPr>
              <w:spacing w:before="240" w:after="160" w:line="257" w:lineRule="auto"/>
            </w:pPr>
            <w:r w:rsidRPr="5547E65E">
              <w:rPr>
                <w:b/>
                <w:bCs/>
                <w:sz w:val="26"/>
                <w:szCs w:val="26"/>
              </w:rPr>
              <w:t>Pre-condition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68FBF4" w14:textId="2E4C5AF7" w:rsidR="5547E65E" w:rsidRDefault="5547E65E" w:rsidP="5547E65E">
            <w:pPr>
              <w:spacing w:before="240" w:after="160" w:line="257" w:lineRule="auto"/>
            </w:pPr>
            <w:r w:rsidRPr="5547E65E">
              <w:rPr>
                <w:sz w:val="26"/>
                <w:szCs w:val="26"/>
              </w:rPr>
              <w:t>Người dùng phải nhập các ký tự</w:t>
            </w:r>
          </w:p>
        </w:tc>
      </w:tr>
      <w:tr w:rsidR="5547E65E" w14:paraId="09F43234"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2EB900" w14:textId="6E9F674B" w:rsidR="5547E65E" w:rsidRDefault="5547E65E" w:rsidP="5547E65E">
            <w:pPr>
              <w:spacing w:before="240" w:after="160" w:line="257" w:lineRule="auto"/>
            </w:pPr>
            <w:r w:rsidRPr="5547E65E">
              <w:rPr>
                <w:b/>
                <w:bCs/>
                <w:sz w:val="26"/>
                <w:szCs w:val="26"/>
              </w:rPr>
              <w:t>Post-condition</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9A0C11" w14:textId="2D9944B8" w:rsidR="5547E65E" w:rsidRDefault="5547E65E" w:rsidP="5547E65E">
            <w:pPr>
              <w:spacing w:before="240" w:after="160" w:line="257" w:lineRule="auto"/>
            </w:pPr>
            <w:r w:rsidRPr="5547E65E">
              <w:rPr>
                <w:sz w:val="26"/>
                <w:szCs w:val="26"/>
              </w:rPr>
              <w:t>Nếu tên sản phẩm người dùng nhập trùng với tên sản phẩm muốn tìm thì trả về các sản phẩm ddos</w:t>
            </w:r>
          </w:p>
        </w:tc>
      </w:tr>
      <w:tr w:rsidR="5547E65E" w14:paraId="4756A5BF" w14:textId="77777777" w:rsidTr="5547E65E">
        <w:trPr>
          <w:trHeight w:val="480"/>
        </w:trPr>
        <w:tc>
          <w:tcPr>
            <w:tcW w:w="27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24A37B" w14:textId="461068B2" w:rsidR="5547E65E" w:rsidRDefault="5547E65E" w:rsidP="5547E65E">
            <w:pPr>
              <w:spacing w:before="240" w:after="160" w:line="257" w:lineRule="auto"/>
            </w:pPr>
            <w:r w:rsidRPr="5547E65E">
              <w:rPr>
                <w:b/>
                <w:bCs/>
                <w:sz w:val="26"/>
                <w:szCs w:val="26"/>
              </w:rPr>
              <w:t>Side effects</w:t>
            </w:r>
          </w:p>
        </w:tc>
        <w:tc>
          <w:tcPr>
            <w:tcW w:w="6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1B81B" w14:textId="6830092F" w:rsidR="5547E65E" w:rsidRDefault="5547E65E" w:rsidP="5547E65E">
            <w:pPr>
              <w:spacing w:before="240" w:after="160" w:line="257" w:lineRule="auto"/>
            </w:pPr>
            <w:r w:rsidRPr="5547E65E">
              <w:rPr>
                <w:sz w:val="26"/>
                <w:szCs w:val="26"/>
              </w:rPr>
              <w:t xml:space="preserve"> Không.</w:t>
            </w:r>
          </w:p>
        </w:tc>
      </w:tr>
    </w:tbl>
    <w:p w14:paraId="0A3D3630" w14:textId="2F7BCC2A" w:rsidR="5547E65E" w:rsidRDefault="5547E65E" w:rsidP="5547E65E">
      <w:pPr>
        <w:pStyle w:val="Bng"/>
        <w:jc w:val="center"/>
        <w:rPr>
          <w:u w:val="none"/>
        </w:rPr>
      </w:pPr>
    </w:p>
    <w:p w14:paraId="3B2B1AD9" w14:textId="4067FAF8" w:rsidR="02FC574D" w:rsidRDefault="02FC574D" w:rsidP="5547E65E">
      <w:pPr>
        <w:pStyle w:val="Bng"/>
        <w:spacing w:line="259" w:lineRule="auto"/>
        <w:jc w:val="center"/>
        <w:rPr>
          <w:u w:val="none"/>
        </w:rPr>
      </w:pPr>
      <w:bookmarkStart w:id="198" w:name="_Toc186793684"/>
      <w:r>
        <w:rPr>
          <w:u w:val="none"/>
        </w:rPr>
        <w:t>Bảng 2.4 Quản lý sản phẩm giỏ hàng</w:t>
      </w:r>
      <w:bookmarkEnd w:id="198"/>
    </w:p>
    <w:tbl>
      <w:tblPr>
        <w:tblW w:w="0" w:type="auto"/>
        <w:tblLayout w:type="fixed"/>
        <w:tblLook w:val="0600" w:firstRow="0" w:lastRow="0" w:firstColumn="0" w:lastColumn="0" w:noHBand="1" w:noVBand="1"/>
      </w:tblPr>
      <w:tblGrid>
        <w:gridCol w:w="2134"/>
        <w:gridCol w:w="6610"/>
      </w:tblGrid>
      <w:tr w:rsidR="5547E65E" w14:paraId="1AE16A34"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770970" w14:textId="32490918" w:rsidR="5547E65E" w:rsidRDefault="5547E65E" w:rsidP="5547E65E">
            <w:pPr>
              <w:spacing w:before="240" w:after="160" w:line="257" w:lineRule="auto"/>
              <w:ind w:left="140" w:right="140"/>
            </w:pPr>
            <w:r w:rsidRPr="5547E65E">
              <w:rPr>
                <w:b/>
                <w:bCs/>
                <w:sz w:val="26"/>
                <w:szCs w:val="26"/>
              </w:rPr>
              <w:t>Function (Chức năng)</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8145A7" w14:textId="374BC962" w:rsidR="5547E65E" w:rsidRDefault="5547E65E" w:rsidP="5547E65E">
            <w:pPr>
              <w:spacing w:before="240" w:after="160" w:line="257" w:lineRule="auto"/>
              <w:ind w:left="140" w:right="140"/>
            </w:pPr>
            <w:r w:rsidRPr="5547E65E">
              <w:rPr>
                <w:b/>
                <w:bCs/>
                <w:sz w:val="26"/>
                <w:szCs w:val="26"/>
              </w:rPr>
              <w:t xml:space="preserve"> </w:t>
            </w:r>
            <w:r w:rsidRPr="5547E65E">
              <w:rPr>
                <w:sz w:val="26"/>
                <w:szCs w:val="26"/>
              </w:rPr>
              <w:t>Quản lý sản phẩm giỏ hàng</w:t>
            </w:r>
          </w:p>
        </w:tc>
      </w:tr>
      <w:tr w:rsidR="5547E65E" w14:paraId="2998F811"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0EEEBB" w14:textId="316B7E03" w:rsidR="5547E65E" w:rsidRDefault="5547E65E" w:rsidP="5547E65E">
            <w:pPr>
              <w:spacing w:before="240" w:after="160" w:line="257" w:lineRule="auto"/>
              <w:ind w:left="140" w:right="140"/>
            </w:pPr>
            <w:r w:rsidRPr="5547E65E">
              <w:rPr>
                <w:b/>
                <w:bCs/>
                <w:sz w:val="26"/>
                <w:szCs w:val="26"/>
              </w:rPr>
              <w:t>Description (Mô tả)</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347FA5" w14:textId="53B612A8" w:rsidR="5547E65E" w:rsidRDefault="5547E65E" w:rsidP="5547E65E">
            <w:pPr>
              <w:spacing w:before="240" w:after="160" w:line="257" w:lineRule="auto"/>
              <w:ind w:right="140"/>
            </w:pPr>
            <w:r w:rsidRPr="5547E65E">
              <w:rPr>
                <w:sz w:val="26"/>
                <w:szCs w:val="26"/>
              </w:rPr>
              <w:t>Thêm, chỉnh sửa, xóa sản phẩm ra khỏi giỏ hàng.</w:t>
            </w:r>
          </w:p>
        </w:tc>
      </w:tr>
      <w:tr w:rsidR="5547E65E" w14:paraId="4FAA35FA"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B5B8DA" w14:textId="1DBEA44A" w:rsidR="5547E65E" w:rsidRDefault="5547E65E" w:rsidP="5547E65E">
            <w:pPr>
              <w:spacing w:before="240" w:after="160" w:line="257" w:lineRule="auto"/>
              <w:ind w:left="140" w:right="140"/>
            </w:pPr>
            <w:r w:rsidRPr="5547E65E">
              <w:rPr>
                <w:b/>
                <w:bCs/>
                <w:sz w:val="26"/>
                <w:szCs w:val="26"/>
              </w:rPr>
              <w:t>Inputs (Đầu vào)</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B66F7D" w14:textId="0B2B9316" w:rsidR="5547E65E" w:rsidRDefault="5547E65E" w:rsidP="5547E65E">
            <w:pPr>
              <w:spacing w:before="240" w:after="160" w:line="257" w:lineRule="auto"/>
              <w:ind w:left="140" w:right="140"/>
            </w:pPr>
            <w:r w:rsidRPr="5547E65E">
              <w:rPr>
                <w:sz w:val="26"/>
                <w:szCs w:val="26"/>
              </w:rPr>
              <w:t xml:space="preserve"> </w:t>
            </w:r>
          </w:p>
        </w:tc>
      </w:tr>
      <w:tr w:rsidR="5547E65E" w14:paraId="64D73606"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C93F6" w14:textId="1A5DAA70" w:rsidR="5547E65E" w:rsidRDefault="5547E65E" w:rsidP="5547E65E">
            <w:pPr>
              <w:spacing w:before="240" w:after="160" w:line="257" w:lineRule="auto"/>
              <w:ind w:left="140" w:right="140"/>
            </w:pPr>
            <w:r w:rsidRPr="5547E65E">
              <w:rPr>
                <w:b/>
                <w:bCs/>
                <w:sz w:val="26"/>
                <w:szCs w:val="26"/>
              </w:rPr>
              <w:t>Source</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EA932" w14:textId="1D321BA1" w:rsidR="5547E65E" w:rsidRDefault="5547E65E" w:rsidP="5547E65E">
            <w:pPr>
              <w:spacing w:before="240" w:after="160" w:line="257" w:lineRule="auto"/>
              <w:ind w:left="140" w:right="140"/>
            </w:pPr>
            <w:r w:rsidRPr="5547E65E">
              <w:rPr>
                <w:sz w:val="26"/>
                <w:szCs w:val="26"/>
              </w:rPr>
              <w:t xml:space="preserve"> </w:t>
            </w:r>
          </w:p>
        </w:tc>
      </w:tr>
      <w:tr w:rsidR="5547E65E" w14:paraId="59A5B0E5"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418E5" w14:textId="1BDF284D" w:rsidR="5547E65E" w:rsidRDefault="5547E65E" w:rsidP="5547E65E">
            <w:pPr>
              <w:spacing w:before="240" w:after="160" w:line="257" w:lineRule="auto"/>
              <w:ind w:left="140" w:right="140"/>
            </w:pPr>
            <w:r w:rsidRPr="5547E65E">
              <w:rPr>
                <w:b/>
                <w:bCs/>
                <w:sz w:val="26"/>
                <w:szCs w:val="26"/>
              </w:rPr>
              <w:t>Outputs (Đầu ra/ kết quả)</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9DCE76" w14:textId="33F72361" w:rsidR="5547E65E" w:rsidRDefault="5547E65E" w:rsidP="5547E65E">
            <w:pPr>
              <w:spacing w:before="240" w:after="160" w:line="257" w:lineRule="auto"/>
              <w:ind w:left="140" w:right="140"/>
            </w:pPr>
            <w:r w:rsidRPr="5547E65E">
              <w:rPr>
                <w:sz w:val="26"/>
                <w:szCs w:val="26"/>
              </w:rPr>
              <w:t xml:space="preserve"> Sản phẩm được thêm vào giỏ hàng, chỉnh sửa số lượng sản phẩm, xóa sản phẩm ra khỏi giỏ hàng.</w:t>
            </w:r>
          </w:p>
        </w:tc>
      </w:tr>
      <w:tr w:rsidR="5547E65E" w14:paraId="5367B3DC"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37145C" w14:textId="5B2AAC34" w:rsidR="5547E65E" w:rsidRDefault="5547E65E" w:rsidP="5547E65E">
            <w:pPr>
              <w:spacing w:before="240" w:after="160" w:line="257" w:lineRule="auto"/>
              <w:ind w:left="140" w:right="140"/>
            </w:pPr>
            <w:r w:rsidRPr="5547E65E">
              <w:rPr>
                <w:b/>
                <w:bCs/>
                <w:sz w:val="26"/>
                <w:szCs w:val="26"/>
              </w:rPr>
              <w:t>Destination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662D4" w14:textId="2BFDDE4E" w:rsidR="5547E65E" w:rsidRDefault="5547E65E" w:rsidP="5547E65E">
            <w:pPr>
              <w:spacing w:before="240" w:after="160" w:line="257" w:lineRule="auto"/>
              <w:ind w:left="140" w:right="140"/>
            </w:pPr>
            <w:r w:rsidRPr="5547E65E">
              <w:rPr>
                <w:sz w:val="26"/>
                <w:szCs w:val="26"/>
              </w:rPr>
              <w:t xml:space="preserve"> </w:t>
            </w:r>
          </w:p>
        </w:tc>
      </w:tr>
      <w:tr w:rsidR="5547E65E" w14:paraId="0F910E0B" w14:textId="77777777" w:rsidTr="5547E65E">
        <w:trPr>
          <w:trHeight w:val="19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C68776" w14:textId="3279078A" w:rsidR="5547E65E" w:rsidRDefault="5547E65E" w:rsidP="5547E65E">
            <w:pPr>
              <w:spacing w:before="240" w:after="160" w:line="257" w:lineRule="auto"/>
              <w:ind w:left="140" w:right="140"/>
            </w:pPr>
            <w:r w:rsidRPr="5547E65E">
              <w:rPr>
                <w:b/>
                <w:bCs/>
                <w:sz w:val="26"/>
                <w:szCs w:val="26"/>
              </w:rPr>
              <w:t>Action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7A011" w14:textId="7872F950" w:rsidR="5547E65E" w:rsidRDefault="5547E65E" w:rsidP="5547E65E">
            <w:pPr>
              <w:spacing w:before="240" w:after="160" w:line="257" w:lineRule="auto"/>
              <w:ind w:left="140" w:right="140"/>
            </w:pPr>
            <w:r w:rsidRPr="5547E65E">
              <w:rPr>
                <w:sz w:val="26"/>
                <w:szCs w:val="26"/>
              </w:rPr>
              <w:t>Người dùng chọn xem sản phẩm muốn mua và thêm sản phẩm đó vào giỏ hàng, trong giỏ hàng người dùng có thể chỉnh sửa số lượng sản phẩm, xóa sản phẩm ra khỏi giỏ hàng.</w:t>
            </w:r>
          </w:p>
        </w:tc>
      </w:tr>
      <w:tr w:rsidR="5547E65E" w14:paraId="45BF7A33"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573B1F" w14:textId="7B9686F8" w:rsidR="5547E65E" w:rsidRDefault="5547E65E" w:rsidP="5547E65E">
            <w:pPr>
              <w:spacing w:before="240" w:after="160" w:line="257" w:lineRule="auto"/>
              <w:ind w:left="140" w:right="140"/>
            </w:pPr>
            <w:r w:rsidRPr="5547E65E">
              <w:rPr>
                <w:b/>
                <w:bCs/>
                <w:sz w:val="26"/>
                <w:szCs w:val="26"/>
              </w:rPr>
              <w:t>Requirements (Yêu cầu)</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5D8AD" w14:textId="7B4AA384" w:rsidR="5547E65E" w:rsidRDefault="5547E65E" w:rsidP="5547E65E">
            <w:pPr>
              <w:spacing w:before="240" w:after="160" w:line="257" w:lineRule="auto"/>
              <w:ind w:left="140" w:right="140"/>
            </w:pPr>
            <w:r w:rsidRPr="5547E65E">
              <w:rPr>
                <w:sz w:val="26"/>
                <w:szCs w:val="26"/>
              </w:rPr>
              <w:t xml:space="preserve"> </w:t>
            </w:r>
          </w:p>
        </w:tc>
      </w:tr>
      <w:tr w:rsidR="5547E65E" w14:paraId="5544903F"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B5617B" w14:textId="4765DF74" w:rsidR="5547E65E" w:rsidRDefault="5547E65E" w:rsidP="5547E65E">
            <w:pPr>
              <w:spacing w:before="240" w:after="160" w:line="257" w:lineRule="auto"/>
              <w:ind w:left="140" w:right="140"/>
            </w:pPr>
            <w:r w:rsidRPr="5547E65E">
              <w:rPr>
                <w:b/>
                <w:bCs/>
                <w:sz w:val="26"/>
                <w:szCs w:val="26"/>
              </w:rPr>
              <w:t>Pre-condition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B8AFE" w14:textId="1E163F2D" w:rsidR="5547E65E" w:rsidRDefault="5547E65E" w:rsidP="5547E65E">
            <w:pPr>
              <w:spacing w:before="240" w:after="160" w:line="257" w:lineRule="auto"/>
              <w:ind w:left="140" w:right="140"/>
            </w:pPr>
            <w:r w:rsidRPr="5547E65E">
              <w:rPr>
                <w:sz w:val="26"/>
                <w:szCs w:val="26"/>
              </w:rPr>
              <w:t xml:space="preserve"> </w:t>
            </w:r>
          </w:p>
        </w:tc>
      </w:tr>
      <w:tr w:rsidR="5547E65E" w14:paraId="73A7E1C6" w14:textId="77777777" w:rsidTr="5547E65E">
        <w:trPr>
          <w:trHeight w:val="13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015838" w14:textId="56F79766" w:rsidR="5547E65E" w:rsidRDefault="5547E65E" w:rsidP="5547E65E">
            <w:pPr>
              <w:spacing w:before="240" w:after="160" w:line="257" w:lineRule="auto"/>
              <w:ind w:left="140" w:right="140"/>
            </w:pPr>
            <w:r w:rsidRPr="5547E65E">
              <w:rPr>
                <w:b/>
                <w:bCs/>
                <w:sz w:val="26"/>
                <w:szCs w:val="26"/>
              </w:rPr>
              <w:t>Post-condition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0FB4D" w14:textId="67A2527A" w:rsidR="5547E65E" w:rsidRDefault="5547E65E" w:rsidP="5547E65E">
            <w:pPr>
              <w:spacing w:before="240" w:after="160" w:line="257" w:lineRule="auto"/>
              <w:ind w:left="140" w:right="140"/>
            </w:pPr>
            <w:r w:rsidRPr="5547E65E">
              <w:rPr>
                <w:sz w:val="26"/>
                <w:szCs w:val="26"/>
              </w:rPr>
              <w:t xml:space="preserve"> </w:t>
            </w:r>
          </w:p>
        </w:tc>
      </w:tr>
      <w:tr w:rsidR="5547E65E" w14:paraId="07C83943"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E56C67" w14:textId="18317297" w:rsidR="5547E65E" w:rsidRDefault="5547E65E" w:rsidP="5547E65E">
            <w:pPr>
              <w:spacing w:before="240" w:after="160" w:line="257" w:lineRule="auto"/>
              <w:ind w:left="140" w:right="140"/>
            </w:pPr>
            <w:r w:rsidRPr="5547E65E">
              <w:rPr>
                <w:b/>
                <w:bCs/>
                <w:sz w:val="26"/>
                <w:szCs w:val="26"/>
              </w:rPr>
              <w:t>Side effects</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CA75BC" w14:textId="72B818FB" w:rsidR="5547E65E" w:rsidRDefault="5547E65E" w:rsidP="5547E65E">
            <w:pPr>
              <w:spacing w:before="240" w:after="160" w:line="257" w:lineRule="auto"/>
              <w:ind w:left="140" w:right="140"/>
            </w:pPr>
            <w:r w:rsidRPr="5547E65E">
              <w:rPr>
                <w:sz w:val="26"/>
                <w:szCs w:val="26"/>
              </w:rPr>
              <w:t xml:space="preserve"> Không.</w:t>
            </w:r>
          </w:p>
        </w:tc>
      </w:tr>
    </w:tbl>
    <w:p w14:paraId="10FA4400" w14:textId="0B3BA635" w:rsidR="5547E65E" w:rsidRDefault="5547E65E" w:rsidP="5547E65E">
      <w:pPr>
        <w:pStyle w:val="Bng"/>
        <w:spacing w:line="259" w:lineRule="auto"/>
        <w:jc w:val="center"/>
        <w:rPr>
          <w:u w:val="none"/>
        </w:rPr>
      </w:pPr>
    </w:p>
    <w:p w14:paraId="153D5483" w14:textId="7642DABA" w:rsidR="79A745FB" w:rsidRDefault="79A745FB" w:rsidP="5547E65E">
      <w:pPr>
        <w:pStyle w:val="Bng"/>
        <w:spacing w:line="259" w:lineRule="auto"/>
        <w:jc w:val="center"/>
        <w:rPr>
          <w:u w:val="none"/>
        </w:rPr>
      </w:pPr>
      <w:bookmarkStart w:id="199" w:name="_Toc186793685"/>
      <w:r>
        <w:rPr>
          <w:u w:val="none"/>
        </w:rPr>
        <w:t>Bảng 2.5  Thanh toán</w:t>
      </w:r>
      <w:bookmarkEnd w:id="199"/>
    </w:p>
    <w:tbl>
      <w:tblPr>
        <w:tblW w:w="0" w:type="auto"/>
        <w:tblLayout w:type="fixed"/>
        <w:tblLook w:val="0600" w:firstRow="0" w:lastRow="0" w:firstColumn="0" w:lastColumn="0" w:noHBand="1" w:noVBand="1"/>
      </w:tblPr>
      <w:tblGrid>
        <w:gridCol w:w="2134"/>
        <w:gridCol w:w="6610"/>
      </w:tblGrid>
      <w:tr w:rsidR="5547E65E" w14:paraId="7926AFEA"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61CD29" w14:textId="6444062C" w:rsidR="5547E65E" w:rsidRDefault="5547E65E" w:rsidP="5547E65E">
            <w:pPr>
              <w:spacing w:before="240" w:after="160" w:line="257" w:lineRule="auto"/>
              <w:ind w:left="140" w:right="140"/>
            </w:pPr>
            <w:r w:rsidRPr="5547E65E">
              <w:rPr>
                <w:b/>
                <w:bCs/>
                <w:sz w:val="26"/>
                <w:szCs w:val="26"/>
              </w:rPr>
              <w:t>Function (Chức năng)</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879E74" w14:textId="564538EC" w:rsidR="5547E65E" w:rsidRDefault="5547E65E" w:rsidP="5547E65E">
            <w:pPr>
              <w:spacing w:before="240" w:after="160" w:line="257" w:lineRule="auto"/>
              <w:ind w:left="140" w:right="140"/>
            </w:pPr>
            <w:r w:rsidRPr="5547E65E">
              <w:rPr>
                <w:sz w:val="26"/>
                <w:szCs w:val="26"/>
              </w:rPr>
              <w:t xml:space="preserve"> Thanh toán</w:t>
            </w:r>
          </w:p>
        </w:tc>
      </w:tr>
      <w:tr w:rsidR="5547E65E" w14:paraId="30E1FF22"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20B6BE" w14:textId="4CA8DCFE" w:rsidR="5547E65E" w:rsidRDefault="5547E65E" w:rsidP="5547E65E">
            <w:pPr>
              <w:spacing w:before="240" w:after="160" w:line="257" w:lineRule="auto"/>
              <w:ind w:left="140" w:right="140"/>
            </w:pPr>
            <w:r w:rsidRPr="5547E65E">
              <w:rPr>
                <w:b/>
                <w:bCs/>
                <w:sz w:val="26"/>
                <w:szCs w:val="26"/>
              </w:rPr>
              <w:t>Description (Mô tả)</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DAE73A" w14:textId="52634371" w:rsidR="5547E65E" w:rsidRDefault="5547E65E" w:rsidP="5547E65E">
            <w:pPr>
              <w:spacing w:before="240" w:after="160" w:line="257" w:lineRule="auto"/>
              <w:ind w:left="140" w:right="140"/>
            </w:pPr>
            <w:r w:rsidRPr="5547E65E">
              <w:rPr>
                <w:sz w:val="26"/>
                <w:szCs w:val="26"/>
              </w:rPr>
              <w:t>Người dùng có thể thanh toán sản phẩm mình muốn mua.</w:t>
            </w:r>
          </w:p>
        </w:tc>
      </w:tr>
      <w:tr w:rsidR="5547E65E" w14:paraId="367702FF"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30FAC6" w14:textId="18D45B95" w:rsidR="5547E65E" w:rsidRDefault="5547E65E" w:rsidP="5547E65E">
            <w:pPr>
              <w:spacing w:before="240" w:after="160" w:line="257" w:lineRule="auto"/>
              <w:ind w:left="140" w:right="140"/>
            </w:pPr>
            <w:r w:rsidRPr="5547E65E">
              <w:rPr>
                <w:b/>
                <w:bCs/>
                <w:sz w:val="26"/>
                <w:szCs w:val="26"/>
              </w:rPr>
              <w:t>Inputs (Đầu vào)</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9C22D2" w14:textId="385A0D56" w:rsidR="5547E65E" w:rsidRDefault="5547E65E" w:rsidP="5547E65E">
            <w:pPr>
              <w:spacing w:before="240" w:after="160" w:line="257" w:lineRule="auto"/>
              <w:ind w:left="140" w:right="140"/>
            </w:pPr>
            <w:r w:rsidRPr="5547E65E">
              <w:rPr>
                <w:sz w:val="26"/>
                <w:szCs w:val="26"/>
              </w:rPr>
              <w:t xml:space="preserve"> </w:t>
            </w:r>
          </w:p>
        </w:tc>
      </w:tr>
      <w:tr w:rsidR="5547E65E" w14:paraId="4E119391"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D277F" w14:textId="1DCB7AD3" w:rsidR="5547E65E" w:rsidRDefault="5547E65E" w:rsidP="5547E65E">
            <w:pPr>
              <w:spacing w:before="240" w:after="160" w:line="257" w:lineRule="auto"/>
              <w:ind w:left="140" w:right="140"/>
            </w:pPr>
            <w:r w:rsidRPr="5547E65E">
              <w:rPr>
                <w:b/>
                <w:bCs/>
                <w:sz w:val="26"/>
                <w:szCs w:val="26"/>
              </w:rPr>
              <w:t>Source</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4949D1" w14:textId="31C72565" w:rsidR="5547E65E" w:rsidRDefault="5547E65E" w:rsidP="5547E65E">
            <w:pPr>
              <w:spacing w:before="240" w:after="160" w:line="257" w:lineRule="auto"/>
              <w:ind w:left="140" w:right="140"/>
            </w:pPr>
            <w:r w:rsidRPr="5547E65E">
              <w:rPr>
                <w:sz w:val="26"/>
                <w:szCs w:val="26"/>
              </w:rPr>
              <w:t xml:space="preserve"> </w:t>
            </w:r>
          </w:p>
        </w:tc>
      </w:tr>
      <w:tr w:rsidR="5547E65E" w14:paraId="58A51741"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44EDD" w14:textId="5F413171" w:rsidR="5547E65E" w:rsidRDefault="5547E65E" w:rsidP="5547E65E">
            <w:pPr>
              <w:spacing w:before="240" w:after="160" w:line="257" w:lineRule="auto"/>
              <w:ind w:left="140" w:right="140"/>
            </w:pPr>
            <w:r w:rsidRPr="5547E65E">
              <w:rPr>
                <w:b/>
                <w:bCs/>
                <w:sz w:val="26"/>
                <w:szCs w:val="26"/>
              </w:rPr>
              <w:t>Outputs (Đầu ra/ kết quả)</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3C56B0" w14:textId="6E0B177C" w:rsidR="5547E65E" w:rsidRDefault="5547E65E" w:rsidP="5547E65E">
            <w:pPr>
              <w:spacing w:before="240" w:after="160" w:line="257" w:lineRule="auto"/>
              <w:ind w:left="140" w:right="140"/>
            </w:pPr>
            <w:r w:rsidRPr="5547E65E">
              <w:rPr>
                <w:sz w:val="26"/>
                <w:szCs w:val="26"/>
              </w:rPr>
              <w:t xml:space="preserve"> </w:t>
            </w:r>
          </w:p>
        </w:tc>
      </w:tr>
      <w:tr w:rsidR="5547E65E" w14:paraId="33333D4B"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207671" w14:textId="1EDBA5A4" w:rsidR="5547E65E" w:rsidRDefault="5547E65E" w:rsidP="5547E65E">
            <w:pPr>
              <w:spacing w:before="240" w:after="160" w:line="257" w:lineRule="auto"/>
              <w:ind w:left="140" w:right="140"/>
            </w:pPr>
            <w:r w:rsidRPr="5547E65E">
              <w:rPr>
                <w:b/>
                <w:bCs/>
                <w:sz w:val="26"/>
                <w:szCs w:val="26"/>
              </w:rPr>
              <w:t>Destination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A5916" w14:textId="2807764C" w:rsidR="5547E65E" w:rsidRDefault="5547E65E" w:rsidP="5547E65E">
            <w:pPr>
              <w:spacing w:before="240" w:after="160" w:line="257" w:lineRule="auto"/>
              <w:ind w:left="140" w:right="140"/>
            </w:pPr>
            <w:r w:rsidRPr="5547E65E">
              <w:rPr>
                <w:sz w:val="26"/>
                <w:szCs w:val="26"/>
              </w:rPr>
              <w:t xml:space="preserve"> </w:t>
            </w:r>
          </w:p>
        </w:tc>
      </w:tr>
      <w:tr w:rsidR="5547E65E" w14:paraId="1C8D83EE" w14:textId="77777777" w:rsidTr="5547E65E">
        <w:trPr>
          <w:trHeight w:val="16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12D067" w14:textId="78684D60" w:rsidR="5547E65E" w:rsidRDefault="5547E65E" w:rsidP="5547E65E">
            <w:pPr>
              <w:spacing w:before="240" w:after="160" w:line="257" w:lineRule="auto"/>
              <w:ind w:left="140" w:right="140"/>
            </w:pPr>
            <w:r w:rsidRPr="5547E65E">
              <w:rPr>
                <w:b/>
                <w:bCs/>
                <w:sz w:val="26"/>
                <w:szCs w:val="26"/>
              </w:rPr>
              <w:t>Action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C1D9D6" w14:textId="1FE8722D" w:rsidR="5547E65E" w:rsidRDefault="5547E65E" w:rsidP="5547E65E">
            <w:pPr>
              <w:spacing w:before="240" w:after="160" w:line="257" w:lineRule="auto"/>
              <w:ind w:left="140" w:right="140"/>
            </w:pPr>
            <w:r w:rsidRPr="5547E65E">
              <w:rPr>
                <w:sz w:val="26"/>
                <w:szCs w:val="26"/>
              </w:rPr>
              <w:t>Người dùng chọn sản phẩm muốn mua sau đó vào giỏ hàng chỉnh sửa số lượng muốn mua và tiến hành thanh toán, nhập các thông tin cá nhân(địa chỉ giao hàng, họ tên, …) sau đó sẽ tiến hành thanh toán</w:t>
            </w:r>
          </w:p>
        </w:tc>
      </w:tr>
      <w:tr w:rsidR="5547E65E" w14:paraId="7C4048A8"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24C67" w14:textId="631DD929" w:rsidR="5547E65E" w:rsidRDefault="5547E65E" w:rsidP="5547E65E">
            <w:pPr>
              <w:spacing w:before="240" w:after="160" w:line="257" w:lineRule="auto"/>
              <w:ind w:left="140" w:right="140"/>
            </w:pPr>
            <w:r w:rsidRPr="5547E65E">
              <w:rPr>
                <w:b/>
                <w:bCs/>
                <w:sz w:val="26"/>
                <w:szCs w:val="26"/>
              </w:rPr>
              <w:t>Requirements (Yêu cầu)</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19A18" w14:textId="567E4A63" w:rsidR="5547E65E" w:rsidRDefault="5547E65E" w:rsidP="5547E65E">
            <w:pPr>
              <w:spacing w:before="240" w:after="160" w:line="257" w:lineRule="auto"/>
              <w:ind w:left="140" w:right="140"/>
            </w:pPr>
            <w:r w:rsidRPr="5547E65E">
              <w:rPr>
                <w:sz w:val="26"/>
                <w:szCs w:val="26"/>
              </w:rPr>
              <w:t xml:space="preserve"> </w:t>
            </w:r>
          </w:p>
        </w:tc>
      </w:tr>
      <w:tr w:rsidR="5547E65E" w14:paraId="0AA883D5"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682D10" w14:textId="68BD77DF" w:rsidR="5547E65E" w:rsidRDefault="5547E65E" w:rsidP="5547E65E">
            <w:pPr>
              <w:spacing w:before="240" w:after="160" w:line="257" w:lineRule="auto"/>
              <w:ind w:left="140" w:right="140"/>
            </w:pPr>
            <w:r w:rsidRPr="5547E65E">
              <w:rPr>
                <w:b/>
                <w:bCs/>
                <w:sz w:val="26"/>
                <w:szCs w:val="26"/>
              </w:rPr>
              <w:t>Pre-condition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8705B4" w14:textId="532C4698" w:rsidR="5547E65E" w:rsidRDefault="5547E65E" w:rsidP="5547E65E">
            <w:pPr>
              <w:spacing w:before="240" w:after="160" w:line="257" w:lineRule="auto"/>
              <w:ind w:left="140" w:right="140"/>
            </w:pPr>
            <w:r w:rsidRPr="5547E65E">
              <w:rPr>
                <w:sz w:val="26"/>
                <w:szCs w:val="26"/>
              </w:rPr>
              <w:t xml:space="preserve"> </w:t>
            </w:r>
          </w:p>
        </w:tc>
      </w:tr>
      <w:tr w:rsidR="5547E65E" w14:paraId="6ADB3838" w14:textId="77777777" w:rsidTr="5547E65E">
        <w:trPr>
          <w:trHeight w:val="10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C99111" w14:textId="7BE6101C" w:rsidR="5547E65E" w:rsidRDefault="5547E65E" w:rsidP="5547E65E">
            <w:pPr>
              <w:spacing w:before="240" w:after="160" w:line="257" w:lineRule="auto"/>
              <w:ind w:left="140" w:right="140"/>
            </w:pPr>
            <w:r w:rsidRPr="5547E65E">
              <w:rPr>
                <w:b/>
                <w:bCs/>
                <w:sz w:val="26"/>
                <w:szCs w:val="26"/>
              </w:rPr>
              <w:t>Post-condition</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A3399A" w14:textId="2D3C9BB8" w:rsidR="5547E65E" w:rsidRDefault="5547E65E" w:rsidP="5547E65E">
            <w:pPr>
              <w:spacing w:before="240" w:after="160" w:line="257" w:lineRule="auto"/>
              <w:ind w:left="140" w:right="140"/>
            </w:pPr>
            <w:r w:rsidRPr="5547E65E">
              <w:rPr>
                <w:sz w:val="26"/>
                <w:szCs w:val="26"/>
              </w:rPr>
              <w:t xml:space="preserve"> </w:t>
            </w:r>
          </w:p>
        </w:tc>
      </w:tr>
      <w:tr w:rsidR="5547E65E" w14:paraId="13644FE7" w14:textId="77777777" w:rsidTr="5547E65E">
        <w:trPr>
          <w:trHeight w:val="750"/>
        </w:trPr>
        <w:tc>
          <w:tcPr>
            <w:tcW w:w="2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60ECD8" w14:textId="36457C71" w:rsidR="5547E65E" w:rsidRDefault="5547E65E" w:rsidP="5547E65E">
            <w:pPr>
              <w:spacing w:before="240" w:after="160" w:line="257" w:lineRule="auto"/>
              <w:ind w:left="140" w:right="140"/>
            </w:pPr>
            <w:r w:rsidRPr="5547E65E">
              <w:rPr>
                <w:b/>
                <w:bCs/>
                <w:sz w:val="26"/>
                <w:szCs w:val="26"/>
              </w:rPr>
              <w:t>Side effects</w:t>
            </w:r>
          </w:p>
        </w:tc>
        <w:tc>
          <w:tcPr>
            <w:tcW w:w="6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61351" w14:textId="58B1F1EA" w:rsidR="5547E65E" w:rsidRDefault="5547E65E" w:rsidP="5547E65E">
            <w:pPr>
              <w:spacing w:before="240" w:after="160" w:line="257" w:lineRule="auto"/>
              <w:ind w:left="140" w:right="140"/>
            </w:pPr>
            <w:r w:rsidRPr="5547E65E">
              <w:rPr>
                <w:sz w:val="26"/>
                <w:szCs w:val="26"/>
              </w:rPr>
              <w:t xml:space="preserve"> Không.</w:t>
            </w:r>
          </w:p>
        </w:tc>
      </w:tr>
    </w:tbl>
    <w:p w14:paraId="1485CA23" w14:textId="28E5CDAC" w:rsidR="5547E65E" w:rsidRDefault="5547E65E" w:rsidP="5547E65E">
      <w:pPr>
        <w:pStyle w:val="Bng"/>
        <w:spacing w:line="259" w:lineRule="auto"/>
        <w:jc w:val="center"/>
        <w:rPr>
          <w:u w:val="none"/>
        </w:rPr>
      </w:pPr>
    </w:p>
    <w:p w14:paraId="28051060" w14:textId="0B5FDDD5" w:rsidR="7B152002" w:rsidRDefault="7B152002" w:rsidP="5547E65E">
      <w:pPr>
        <w:pStyle w:val="Bng"/>
        <w:spacing w:line="259" w:lineRule="auto"/>
        <w:jc w:val="center"/>
        <w:rPr>
          <w:u w:val="none"/>
        </w:rPr>
      </w:pPr>
      <w:bookmarkStart w:id="200" w:name="_Toc186793686"/>
      <w:r>
        <w:rPr>
          <w:u w:val="none"/>
        </w:rPr>
        <w:t>Bảng 2.6  Chỉnh sửa thông tin người dùng</w:t>
      </w:r>
      <w:bookmarkEnd w:id="200"/>
    </w:p>
    <w:tbl>
      <w:tblPr>
        <w:tblW w:w="0" w:type="auto"/>
        <w:tblLayout w:type="fixed"/>
        <w:tblLook w:val="0600" w:firstRow="0" w:lastRow="0" w:firstColumn="0" w:lastColumn="0" w:noHBand="1" w:noVBand="1"/>
      </w:tblPr>
      <w:tblGrid>
        <w:gridCol w:w="2055"/>
        <w:gridCol w:w="6974"/>
      </w:tblGrid>
      <w:tr w:rsidR="5547E65E" w14:paraId="0344E899"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2F9DB5" w14:textId="2200DA56" w:rsidR="5547E65E" w:rsidRDefault="5547E65E" w:rsidP="5547E65E">
            <w:pPr>
              <w:spacing w:before="240" w:after="160" w:line="257" w:lineRule="auto"/>
            </w:pPr>
            <w:r w:rsidRPr="5547E65E">
              <w:rPr>
                <w:b/>
                <w:bCs/>
                <w:sz w:val="26"/>
                <w:szCs w:val="26"/>
              </w:rPr>
              <w:t>Function (Chức năng)</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90F02C" w14:textId="4BEF292A" w:rsidR="5547E65E" w:rsidRDefault="5547E65E" w:rsidP="5547E65E">
            <w:pPr>
              <w:spacing w:before="240" w:after="160" w:line="257" w:lineRule="auto"/>
            </w:pPr>
            <w:r w:rsidRPr="5547E65E">
              <w:rPr>
                <w:sz w:val="26"/>
                <w:szCs w:val="26"/>
              </w:rPr>
              <w:t xml:space="preserve"> Chỉnh sửa thông tin người dùng</w:t>
            </w:r>
          </w:p>
        </w:tc>
      </w:tr>
      <w:tr w:rsidR="5547E65E" w14:paraId="388F6701"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CB5F2C" w14:textId="34C61543" w:rsidR="5547E65E" w:rsidRDefault="5547E65E" w:rsidP="5547E65E">
            <w:pPr>
              <w:spacing w:before="240" w:after="160" w:line="257" w:lineRule="auto"/>
            </w:pPr>
            <w:r w:rsidRPr="5547E65E">
              <w:rPr>
                <w:b/>
                <w:bCs/>
                <w:sz w:val="26"/>
                <w:szCs w:val="26"/>
              </w:rPr>
              <w:t>Description (Mô tả)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BD023E" w14:textId="5CFB670D" w:rsidR="5547E65E" w:rsidRDefault="5547E65E" w:rsidP="5547E65E">
            <w:pPr>
              <w:spacing w:before="240" w:after="160" w:line="257" w:lineRule="auto"/>
            </w:pPr>
            <w:r w:rsidRPr="5547E65E">
              <w:rPr>
                <w:sz w:val="26"/>
                <w:szCs w:val="26"/>
              </w:rPr>
              <w:t>Người dùng muốn chỉnh sửa các thông tin(có thể thay đổi) của tài khoản.</w:t>
            </w:r>
          </w:p>
        </w:tc>
      </w:tr>
      <w:tr w:rsidR="5547E65E" w14:paraId="49A6BBE5"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882FDC" w14:textId="05210AC6" w:rsidR="5547E65E" w:rsidRDefault="5547E65E" w:rsidP="5547E65E">
            <w:pPr>
              <w:spacing w:before="240" w:after="160" w:line="257" w:lineRule="auto"/>
            </w:pPr>
            <w:r w:rsidRPr="5547E65E">
              <w:rPr>
                <w:b/>
                <w:bCs/>
                <w:sz w:val="26"/>
                <w:szCs w:val="26"/>
              </w:rPr>
              <w:t>Inputs (Đầu vào)</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B94FD3" w14:textId="2F532C06" w:rsidR="5547E65E" w:rsidRDefault="5547E65E" w:rsidP="5547E65E">
            <w:pPr>
              <w:spacing w:before="240" w:after="160" w:line="257" w:lineRule="auto"/>
            </w:pPr>
            <w:r w:rsidRPr="5547E65E">
              <w:rPr>
                <w:sz w:val="26"/>
                <w:szCs w:val="26"/>
              </w:rPr>
              <w:t>Thông tin muốn thay đổi.</w:t>
            </w:r>
          </w:p>
        </w:tc>
      </w:tr>
      <w:tr w:rsidR="5547E65E" w14:paraId="468E946F"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DB6445" w14:textId="38583F69" w:rsidR="5547E65E" w:rsidRDefault="5547E65E" w:rsidP="5547E65E">
            <w:pPr>
              <w:spacing w:before="240" w:after="160" w:line="257" w:lineRule="auto"/>
            </w:pPr>
            <w:r w:rsidRPr="5547E65E">
              <w:rPr>
                <w:b/>
                <w:bCs/>
                <w:sz w:val="26"/>
                <w:szCs w:val="26"/>
              </w:rPr>
              <w:t>Source</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79319" w14:textId="3D9CD399" w:rsidR="5547E65E" w:rsidRDefault="5547E65E" w:rsidP="5547E65E">
            <w:pPr>
              <w:spacing w:before="240" w:after="160" w:line="257" w:lineRule="auto"/>
            </w:pPr>
            <w:r w:rsidRPr="5547E65E">
              <w:rPr>
                <w:sz w:val="26"/>
                <w:szCs w:val="26"/>
              </w:rPr>
              <w:t>Được lấy dữ liệu từ cơ sở dữ liệu Firebase.</w:t>
            </w:r>
          </w:p>
        </w:tc>
      </w:tr>
      <w:tr w:rsidR="5547E65E" w14:paraId="47F2A092"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CBC3F" w14:textId="1DA95783" w:rsidR="5547E65E" w:rsidRDefault="5547E65E" w:rsidP="5547E65E">
            <w:pPr>
              <w:spacing w:before="240" w:after="160" w:line="257" w:lineRule="auto"/>
            </w:pPr>
            <w:r w:rsidRPr="5547E65E">
              <w:rPr>
                <w:b/>
                <w:bCs/>
                <w:sz w:val="26"/>
                <w:szCs w:val="26"/>
              </w:rPr>
              <w:t>Outputs (Đầu ra/ kết quả)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32FA9E" w14:textId="49657925" w:rsidR="5547E65E" w:rsidRDefault="5547E65E" w:rsidP="5547E65E">
            <w:pPr>
              <w:spacing w:before="240" w:after="160" w:line="257" w:lineRule="auto"/>
            </w:pPr>
            <w:r w:rsidRPr="5547E65E">
              <w:rPr>
                <w:sz w:val="26"/>
                <w:szCs w:val="26"/>
              </w:rPr>
              <w:t>Thông tin được thay đổi và cập nhật lên cơ sở dữ liệu Firebase.</w:t>
            </w:r>
          </w:p>
        </w:tc>
      </w:tr>
      <w:tr w:rsidR="5547E65E" w14:paraId="4A636C96"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7E432" w14:textId="69310C59" w:rsidR="5547E65E" w:rsidRDefault="5547E65E" w:rsidP="5547E65E">
            <w:pPr>
              <w:spacing w:before="240" w:after="160" w:line="257" w:lineRule="auto"/>
            </w:pPr>
            <w:r w:rsidRPr="5547E65E">
              <w:rPr>
                <w:b/>
                <w:bCs/>
                <w:sz w:val="26"/>
                <w:szCs w:val="26"/>
              </w:rPr>
              <w:t>Destination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613C22" w14:textId="08336294" w:rsidR="5547E65E" w:rsidRDefault="5547E65E" w:rsidP="5547E65E">
            <w:pPr>
              <w:spacing w:before="240" w:after="160" w:line="257" w:lineRule="auto"/>
            </w:pPr>
            <w:r w:rsidRPr="5547E65E">
              <w:rPr>
                <w:sz w:val="26"/>
                <w:szCs w:val="26"/>
              </w:rPr>
              <w:t xml:space="preserve"> </w:t>
            </w:r>
          </w:p>
        </w:tc>
      </w:tr>
      <w:tr w:rsidR="5547E65E" w14:paraId="3891606A" w14:textId="77777777" w:rsidTr="5547E65E">
        <w:trPr>
          <w:trHeight w:val="16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F9C113" w14:textId="5FD50E2E" w:rsidR="5547E65E" w:rsidRDefault="5547E65E" w:rsidP="5547E65E">
            <w:pPr>
              <w:spacing w:before="240" w:after="160" w:line="257" w:lineRule="auto"/>
            </w:pPr>
            <w:r w:rsidRPr="5547E65E">
              <w:rPr>
                <w:b/>
                <w:bCs/>
                <w:sz w:val="26"/>
                <w:szCs w:val="26"/>
              </w:rPr>
              <w:t>Action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D8F025" w14:textId="2F2570BC" w:rsidR="5547E65E" w:rsidRDefault="5547E65E" w:rsidP="5547E65E">
            <w:pPr>
              <w:spacing w:before="240" w:after="160" w:line="257" w:lineRule="auto"/>
            </w:pPr>
            <w:r w:rsidRPr="5547E65E">
              <w:rPr>
                <w:sz w:val="26"/>
                <w:szCs w:val="26"/>
              </w:rPr>
              <w:t>Người dùng nhập vào những thông tin mà mình muốn thay đổi. Nếu thông tin hợp lệ thì hệ thống sẽ tiến hành cập nhật dữ liệu mới của tài khoản lên cơ sở dữ liệu và thông báo thành công, nếu không hợp lệ sẽ thông báo và trả về thông tin cũ của tài khoản.</w:t>
            </w:r>
          </w:p>
        </w:tc>
      </w:tr>
      <w:tr w:rsidR="5547E65E" w14:paraId="6997E936"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B0F4C9" w14:textId="7190BFF9" w:rsidR="5547E65E" w:rsidRDefault="5547E65E" w:rsidP="5547E65E">
            <w:pPr>
              <w:spacing w:before="240" w:after="160" w:line="257" w:lineRule="auto"/>
            </w:pPr>
            <w:r w:rsidRPr="5547E65E">
              <w:rPr>
                <w:b/>
                <w:bCs/>
                <w:sz w:val="26"/>
                <w:szCs w:val="26"/>
              </w:rPr>
              <w:t>Requirements (Yêu cầu)</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ADB9A3" w14:textId="56598D25" w:rsidR="5547E65E" w:rsidRDefault="5547E65E" w:rsidP="5547E65E">
            <w:pPr>
              <w:spacing w:before="240" w:after="160" w:line="257" w:lineRule="auto"/>
            </w:pPr>
            <w:r w:rsidRPr="5547E65E">
              <w:rPr>
                <w:sz w:val="26"/>
                <w:szCs w:val="26"/>
              </w:rPr>
              <w:t>Người dùng nhập thông tin mới vào.</w:t>
            </w:r>
          </w:p>
        </w:tc>
      </w:tr>
      <w:tr w:rsidR="5547E65E" w14:paraId="1A75BB97"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7314B" w14:textId="3A789B9C" w:rsidR="5547E65E" w:rsidRDefault="5547E65E" w:rsidP="5547E65E">
            <w:pPr>
              <w:spacing w:before="240" w:after="160" w:line="257" w:lineRule="auto"/>
            </w:pPr>
            <w:r w:rsidRPr="5547E65E">
              <w:rPr>
                <w:b/>
                <w:bCs/>
                <w:sz w:val="26"/>
                <w:szCs w:val="26"/>
              </w:rPr>
              <w:t>Pre-condition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497C8" w14:textId="00253BB2" w:rsidR="5547E65E" w:rsidRDefault="5547E65E" w:rsidP="5547E65E">
            <w:pPr>
              <w:spacing w:before="240" w:after="160" w:line="257" w:lineRule="auto"/>
            </w:pPr>
            <w:r w:rsidRPr="5547E65E">
              <w:rPr>
                <w:sz w:val="26"/>
                <w:szCs w:val="26"/>
              </w:rPr>
              <w:t>Thông tin thỏa yêu cầu hệ thống.</w:t>
            </w:r>
          </w:p>
        </w:tc>
      </w:tr>
      <w:tr w:rsidR="5547E65E" w14:paraId="668E2F2B" w14:textId="77777777" w:rsidTr="5547E65E">
        <w:trPr>
          <w:trHeight w:val="13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F0FD4B" w14:textId="0B41E94F" w:rsidR="5547E65E" w:rsidRDefault="5547E65E" w:rsidP="5547E65E">
            <w:pPr>
              <w:spacing w:before="240" w:after="160" w:line="257" w:lineRule="auto"/>
            </w:pPr>
            <w:r w:rsidRPr="5547E65E">
              <w:rPr>
                <w:b/>
                <w:bCs/>
                <w:sz w:val="26"/>
                <w:szCs w:val="26"/>
              </w:rPr>
              <w:t>Post-condition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DF697A" w14:textId="3C9F4AD7" w:rsidR="5547E65E" w:rsidRDefault="5547E65E" w:rsidP="5547E65E">
            <w:pPr>
              <w:spacing w:before="240" w:after="160" w:line="257" w:lineRule="auto"/>
            </w:pPr>
            <w:r w:rsidRPr="5547E65E">
              <w:rPr>
                <w:sz w:val="26"/>
                <w:szCs w:val="26"/>
              </w:rPr>
              <w:t>Thông tin mới phải khác với thông tin hiện tại.</w:t>
            </w:r>
          </w:p>
        </w:tc>
      </w:tr>
      <w:tr w:rsidR="5547E65E" w14:paraId="7C5B6701"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BC5CC9" w14:textId="1D15DD4C" w:rsidR="5547E65E" w:rsidRDefault="5547E65E" w:rsidP="5547E65E">
            <w:pPr>
              <w:spacing w:before="240" w:after="160" w:line="257" w:lineRule="auto"/>
            </w:pPr>
            <w:r w:rsidRPr="5547E65E">
              <w:rPr>
                <w:b/>
                <w:bCs/>
                <w:sz w:val="26"/>
                <w:szCs w:val="26"/>
              </w:rPr>
              <w:t>Side effects</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89D453" w14:textId="2135263B" w:rsidR="5547E65E" w:rsidRDefault="5547E65E" w:rsidP="5547E65E">
            <w:pPr>
              <w:spacing w:before="240" w:after="160" w:line="257" w:lineRule="auto"/>
            </w:pPr>
            <w:r w:rsidRPr="5547E65E">
              <w:rPr>
                <w:sz w:val="26"/>
                <w:szCs w:val="26"/>
              </w:rPr>
              <w:t xml:space="preserve"> Không.</w:t>
            </w:r>
          </w:p>
        </w:tc>
      </w:tr>
    </w:tbl>
    <w:p w14:paraId="0ADE2207" w14:textId="1BB44374" w:rsidR="5547E65E" w:rsidRDefault="5547E65E" w:rsidP="5547E65E"/>
    <w:p w14:paraId="4618E567" w14:textId="7FF8682D" w:rsidR="3FB5706E" w:rsidRDefault="3FB5706E" w:rsidP="5547E65E">
      <w:pPr>
        <w:pStyle w:val="Bng"/>
        <w:spacing w:line="259" w:lineRule="auto"/>
        <w:jc w:val="center"/>
        <w:rPr>
          <w:u w:val="none"/>
        </w:rPr>
      </w:pPr>
      <w:bookmarkStart w:id="201" w:name="_Toc186793687"/>
      <w:r>
        <w:rPr>
          <w:u w:val="none"/>
        </w:rPr>
        <w:t>Bảng 2.7  Quản lý danh mục yêu thích</w:t>
      </w:r>
      <w:bookmarkEnd w:id="201"/>
    </w:p>
    <w:tbl>
      <w:tblPr>
        <w:tblW w:w="0" w:type="auto"/>
        <w:tblLayout w:type="fixed"/>
        <w:tblLook w:val="0600" w:firstRow="0" w:lastRow="0" w:firstColumn="0" w:lastColumn="0" w:noHBand="1" w:noVBand="1"/>
      </w:tblPr>
      <w:tblGrid>
        <w:gridCol w:w="2055"/>
        <w:gridCol w:w="6974"/>
      </w:tblGrid>
      <w:tr w:rsidR="5547E65E" w14:paraId="217ECE99"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A01890" w14:textId="27B867EE" w:rsidR="5547E65E" w:rsidRDefault="5547E65E" w:rsidP="5547E65E">
            <w:pPr>
              <w:spacing w:before="240" w:after="160" w:line="257" w:lineRule="auto"/>
            </w:pPr>
            <w:r w:rsidRPr="5547E65E">
              <w:rPr>
                <w:b/>
                <w:bCs/>
                <w:sz w:val="26"/>
                <w:szCs w:val="26"/>
              </w:rPr>
              <w:t>Function (Chức năng)</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DD53D" w14:textId="09A6D9F8" w:rsidR="5547E65E" w:rsidRDefault="5547E65E" w:rsidP="5547E65E">
            <w:pPr>
              <w:spacing w:before="240" w:after="160" w:line="257" w:lineRule="auto"/>
            </w:pPr>
            <w:r w:rsidRPr="5547E65E">
              <w:rPr>
                <w:sz w:val="26"/>
                <w:szCs w:val="26"/>
              </w:rPr>
              <w:t xml:space="preserve"> Quản lý danh mục yêu thích</w:t>
            </w:r>
          </w:p>
        </w:tc>
      </w:tr>
      <w:tr w:rsidR="5547E65E" w14:paraId="5E4BE679"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16F4B0" w14:textId="1ACA5B2D" w:rsidR="5547E65E" w:rsidRDefault="5547E65E" w:rsidP="5547E65E">
            <w:pPr>
              <w:spacing w:before="240" w:after="160" w:line="257" w:lineRule="auto"/>
            </w:pPr>
            <w:r w:rsidRPr="5547E65E">
              <w:rPr>
                <w:b/>
                <w:bCs/>
                <w:sz w:val="26"/>
                <w:szCs w:val="26"/>
              </w:rPr>
              <w:t>Description (Mô tả)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B58D6" w14:textId="3F2C6D35" w:rsidR="5547E65E" w:rsidRDefault="5547E65E" w:rsidP="5547E65E">
            <w:pPr>
              <w:spacing w:before="240" w:after="160" w:line="257" w:lineRule="auto"/>
            </w:pPr>
            <w:r w:rsidRPr="5547E65E">
              <w:rPr>
                <w:sz w:val="26"/>
                <w:szCs w:val="26"/>
              </w:rPr>
              <w:t>Thêm, sửa, xóa sản phẩm vào danh mục yêu thích.</w:t>
            </w:r>
          </w:p>
        </w:tc>
      </w:tr>
      <w:tr w:rsidR="5547E65E" w14:paraId="4C8E1A67"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A8CFE" w14:textId="3852BEEC" w:rsidR="5547E65E" w:rsidRDefault="5547E65E" w:rsidP="5547E65E">
            <w:pPr>
              <w:spacing w:before="240" w:after="160" w:line="257" w:lineRule="auto"/>
            </w:pPr>
            <w:r w:rsidRPr="5547E65E">
              <w:rPr>
                <w:b/>
                <w:bCs/>
                <w:sz w:val="26"/>
                <w:szCs w:val="26"/>
              </w:rPr>
              <w:t>Inputs (Đầu vào)</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6767AF" w14:textId="25E436A0" w:rsidR="5547E65E" w:rsidRDefault="5547E65E" w:rsidP="5547E65E">
            <w:pPr>
              <w:spacing w:before="240" w:after="160" w:line="257" w:lineRule="auto"/>
            </w:pPr>
            <w:r w:rsidRPr="5547E65E">
              <w:rPr>
                <w:sz w:val="26"/>
                <w:szCs w:val="26"/>
              </w:rPr>
              <w:t xml:space="preserve"> </w:t>
            </w:r>
          </w:p>
        </w:tc>
      </w:tr>
      <w:tr w:rsidR="5547E65E" w14:paraId="4057C8A5"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467AD8" w14:textId="06A00B3B" w:rsidR="5547E65E" w:rsidRDefault="5547E65E" w:rsidP="5547E65E">
            <w:pPr>
              <w:spacing w:before="240" w:after="160" w:line="257" w:lineRule="auto"/>
            </w:pPr>
            <w:r w:rsidRPr="5547E65E">
              <w:rPr>
                <w:b/>
                <w:bCs/>
                <w:sz w:val="26"/>
                <w:szCs w:val="26"/>
              </w:rPr>
              <w:t>Source</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ABEBC7" w14:textId="6272060C" w:rsidR="5547E65E" w:rsidRDefault="5547E65E" w:rsidP="5547E65E">
            <w:pPr>
              <w:spacing w:before="240" w:after="160" w:line="257" w:lineRule="auto"/>
            </w:pPr>
            <w:r w:rsidRPr="5547E65E">
              <w:rPr>
                <w:sz w:val="26"/>
                <w:szCs w:val="26"/>
              </w:rPr>
              <w:t xml:space="preserve"> </w:t>
            </w:r>
          </w:p>
        </w:tc>
      </w:tr>
      <w:tr w:rsidR="5547E65E" w14:paraId="6C0872C1"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BE25E9" w14:textId="45B9AE59" w:rsidR="5547E65E" w:rsidRDefault="5547E65E" w:rsidP="5547E65E">
            <w:pPr>
              <w:spacing w:before="240" w:after="160" w:line="257" w:lineRule="auto"/>
            </w:pPr>
            <w:r w:rsidRPr="5547E65E">
              <w:rPr>
                <w:b/>
                <w:bCs/>
                <w:sz w:val="26"/>
                <w:szCs w:val="26"/>
              </w:rPr>
              <w:t>Outputs (Đầu ra/ kết quả)</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8A59D0" w14:textId="1E6EFAB0" w:rsidR="5547E65E" w:rsidRDefault="5547E65E" w:rsidP="5547E65E">
            <w:pPr>
              <w:spacing w:before="240" w:after="160" w:line="257" w:lineRule="auto"/>
            </w:pPr>
            <w:r w:rsidRPr="5547E65E">
              <w:rPr>
                <w:sz w:val="26"/>
                <w:szCs w:val="26"/>
              </w:rPr>
              <w:t>Sản phẩm được thêm vào danh mục yêu thích hoặc xóa ra khỏi danh mục yêu thích.</w:t>
            </w:r>
          </w:p>
        </w:tc>
      </w:tr>
      <w:tr w:rsidR="5547E65E" w14:paraId="789DADA9"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5614A3" w14:textId="2474C4E7" w:rsidR="5547E65E" w:rsidRDefault="5547E65E" w:rsidP="5547E65E">
            <w:pPr>
              <w:spacing w:before="240" w:after="160" w:line="257" w:lineRule="auto"/>
            </w:pPr>
            <w:r w:rsidRPr="5547E65E">
              <w:rPr>
                <w:b/>
                <w:bCs/>
                <w:sz w:val="26"/>
                <w:szCs w:val="26"/>
              </w:rPr>
              <w:t>Destination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E7A406" w14:textId="619416A3" w:rsidR="5547E65E" w:rsidRDefault="5547E65E" w:rsidP="5547E65E">
            <w:pPr>
              <w:spacing w:before="240" w:after="160" w:line="257" w:lineRule="auto"/>
            </w:pPr>
            <w:r w:rsidRPr="5547E65E">
              <w:rPr>
                <w:sz w:val="26"/>
                <w:szCs w:val="26"/>
              </w:rPr>
              <w:t xml:space="preserve"> </w:t>
            </w:r>
          </w:p>
        </w:tc>
      </w:tr>
      <w:tr w:rsidR="5547E65E" w14:paraId="0E434836" w14:textId="77777777" w:rsidTr="5547E65E">
        <w:trPr>
          <w:trHeight w:val="16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DFD04" w14:textId="09DADA38" w:rsidR="5547E65E" w:rsidRDefault="5547E65E" w:rsidP="5547E65E">
            <w:pPr>
              <w:spacing w:before="240" w:after="160" w:line="257" w:lineRule="auto"/>
            </w:pPr>
            <w:r w:rsidRPr="5547E65E">
              <w:rPr>
                <w:b/>
                <w:bCs/>
                <w:sz w:val="26"/>
                <w:szCs w:val="26"/>
              </w:rPr>
              <w:t>Action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83985" w14:textId="03BB890A" w:rsidR="5547E65E" w:rsidRDefault="5547E65E" w:rsidP="5547E65E">
            <w:pPr>
              <w:spacing w:before="240" w:after="160" w:line="257" w:lineRule="auto"/>
            </w:pPr>
            <w:r w:rsidRPr="5547E65E">
              <w:rPr>
                <w:sz w:val="26"/>
                <w:szCs w:val="26"/>
              </w:rPr>
              <w:t>Người dùng chọn sản phẩm muốn thêm vào danh mục yêu thích và nhấn biểu tượng trái tim kế bên sản phẩm, sản phẩm đó sẽ được thêm vào danh mục yêu thích. Người dùng muốn xóa sản phẩm ra khỏi danh mục yếu thích chỉ cần nhấn vào biểu tượng thùng rác của sản phẩm đó.</w:t>
            </w:r>
          </w:p>
        </w:tc>
      </w:tr>
      <w:tr w:rsidR="5547E65E" w14:paraId="6F757733" w14:textId="77777777" w:rsidTr="5547E65E">
        <w:trPr>
          <w:trHeight w:val="10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41207" w14:textId="6E11A319" w:rsidR="5547E65E" w:rsidRDefault="5547E65E" w:rsidP="5547E65E">
            <w:pPr>
              <w:spacing w:before="240" w:after="160" w:line="257" w:lineRule="auto"/>
            </w:pPr>
            <w:r w:rsidRPr="5547E65E">
              <w:rPr>
                <w:b/>
                <w:bCs/>
                <w:sz w:val="26"/>
                <w:szCs w:val="26"/>
              </w:rPr>
              <w:t>Requirements (Yêu cầu)</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7CF75" w14:textId="0D868CEB" w:rsidR="5547E65E" w:rsidRDefault="5547E65E" w:rsidP="5547E65E">
            <w:pPr>
              <w:spacing w:before="240" w:after="160" w:line="257" w:lineRule="auto"/>
            </w:pPr>
            <w:r w:rsidRPr="5547E65E">
              <w:rPr>
                <w:sz w:val="26"/>
                <w:szCs w:val="26"/>
              </w:rPr>
              <w:t xml:space="preserve"> </w:t>
            </w:r>
          </w:p>
        </w:tc>
      </w:tr>
      <w:tr w:rsidR="5547E65E" w14:paraId="706ED422"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CC9CF" w14:textId="7FEB5DAD" w:rsidR="5547E65E" w:rsidRDefault="5547E65E" w:rsidP="5547E65E">
            <w:pPr>
              <w:spacing w:before="240" w:after="160" w:line="257" w:lineRule="auto"/>
            </w:pPr>
            <w:r w:rsidRPr="5547E65E">
              <w:rPr>
                <w:b/>
                <w:bCs/>
                <w:sz w:val="26"/>
                <w:szCs w:val="26"/>
              </w:rPr>
              <w:t>Pre-condition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0B1F0F" w14:textId="37DBD62F" w:rsidR="5547E65E" w:rsidRDefault="5547E65E" w:rsidP="5547E65E">
            <w:pPr>
              <w:spacing w:before="240" w:after="160" w:line="257" w:lineRule="auto"/>
            </w:pPr>
            <w:r w:rsidRPr="5547E65E">
              <w:rPr>
                <w:sz w:val="26"/>
                <w:szCs w:val="26"/>
              </w:rPr>
              <w:t xml:space="preserve"> </w:t>
            </w:r>
          </w:p>
        </w:tc>
      </w:tr>
      <w:tr w:rsidR="5547E65E" w14:paraId="2BCF446A" w14:textId="77777777" w:rsidTr="5547E65E">
        <w:trPr>
          <w:trHeight w:val="13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02F609" w14:textId="682A2639" w:rsidR="5547E65E" w:rsidRDefault="5547E65E" w:rsidP="5547E65E">
            <w:pPr>
              <w:spacing w:before="240" w:after="160" w:line="257" w:lineRule="auto"/>
            </w:pPr>
            <w:r w:rsidRPr="5547E65E">
              <w:rPr>
                <w:b/>
                <w:bCs/>
                <w:sz w:val="26"/>
                <w:szCs w:val="26"/>
              </w:rPr>
              <w:t>Post-condition</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DD73F9" w14:textId="2E31F0C7" w:rsidR="5547E65E" w:rsidRDefault="5547E65E" w:rsidP="5547E65E">
            <w:pPr>
              <w:spacing w:before="240" w:after="160" w:line="257" w:lineRule="auto"/>
            </w:pPr>
            <w:r w:rsidRPr="5547E65E">
              <w:rPr>
                <w:sz w:val="26"/>
                <w:szCs w:val="26"/>
              </w:rPr>
              <w:t xml:space="preserve"> </w:t>
            </w:r>
          </w:p>
        </w:tc>
      </w:tr>
      <w:tr w:rsidR="5547E65E" w14:paraId="5587A21C" w14:textId="77777777" w:rsidTr="5547E65E">
        <w:trPr>
          <w:trHeight w:val="750"/>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8E4CFA" w14:textId="20636BA2" w:rsidR="5547E65E" w:rsidRDefault="5547E65E" w:rsidP="5547E65E">
            <w:pPr>
              <w:spacing w:before="240" w:after="160" w:line="257" w:lineRule="auto"/>
            </w:pPr>
            <w:r w:rsidRPr="5547E65E">
              <w:rPr>
                <w:b/>
                <w:bCs/>
                <w:sz w:val="26"/>
                <w:szCs w:val="26"/>
              </w:rPr>
              <w:t>Side effects</w:t>
            </w:r>
          </w:p>
        </w:tc>
        <w:tc>
          <w:tcPr>
            <w:tcW w:w="6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03119E" w14:textId="2723D69F" w:rsidR="5547E65E" w:rsidRDefault="5547E65E" w:rsidP="5547E65E">
            <w:pPr>
              <w:spacing w:before="240" w:after="160" w:line="257" w:lineRule="auto"/>
            </w:pPr>
            <w:r w:rsidRPr="5547E65E">
              <w:rPr>
                <w:sz w:val="26"/>
                <w:szCs w:val="26"/>
              </w:rPr>
              <w:t xml:space="preserve"> Không.</w:t>
            </w:r>
          </w:p>
        </w:tc>
      </w:tr>
    </w:tbl>
    <w:p w14:paraId="4FB8DD39" w14:textId="18851F5E" w:rsidR="5547E65E" w:rsidRDefault="5547E65E" w:rsidP="5547E65E">
      <w:pPr>
        <w:pStyle w:val="Bng"/>
        <w:jc w:val="center"/>
        <w:rPr>
          <w:u w:val="none"/>
        </w:rPr>
      </w:pPr>
    </w:p>
    <w:p w14:paraId="4BDD2F0F" w14:textId="2607785C" w:rsidR="5547E65E" w:rsidRDefault="5547E65E" w:rsidP="5547E65E">
      <w:pPr>
        <w:pStyle w:val="Bng"/>
        <w:jc w:val="center"/>
        <w:rPr>
          <w:u w:val="none"/>
        </w:rPr>
      </w:pPr>
    </w:p>
    <w:p w14:paraId="58231DF1" w14:textId="77777777" w:rsidR="00CC520B" w:rsidRPr="00E86A43" w:rsidRDefault="00CC520B" w:rsidP="00CC520B">
      <w:pPr>
        <w:pStyle w:val="Heading4"/>
        <w:rPr>
          <w:rFonts w:ascii="Times New Roman" w:hAnsi="Times New Roman"/>
          <w:b w:val="0"/>
          <w:sz w:val="26"/>
          <w:szCs w:val="26"/>
          <w:u w:val="single"/>
        </w:rPr>
      </w:pPr>
      <w:r w:rsidRPr="00E86A43">
        <w:rPr>
          <w:rFonts w:ascii="Times New Roman" w:hAnsi="Times New Roman"/>
          <w:b w:val="0"/>
          <w:sz w:val="26"/>
          <w:szCs w:val="26"/>
          <w:u w:val="single"/>
        </w:rPr>
        <w:t>2.2.1.2 Yêu cầu chức năng</w:t>
      </w:r>
    </w:p>
    <w:p w14:paraId="529CAFDC" w14:textId="3F815AEF" w:rsidR="00356D62" w:rsidRPr="00FC45EC" w:rsidRDefault="6C182163" w:rsidP="5547E65E">
      <w:pPr>
        <w:pStyle w:val="ON"/>
        <w:ind w:left="0"/>
      </w:pPr>
      <w:r>
        <w:t xml:space="preserve">Chức năng </w:t>
      </w:r>
      <w:r w:rsidR="4558285D">
        <w:t>chính của ứng dụng</w:t>
      </w:r>
    </w:p>
    <w:p w14:paraId="03040BA9" w14:textId="45EEDF84" w:rsidR="00356D62" w:rsidRPr="00FC45EC" w:rsidRDefault="0B47FA4E" w:rsidP="5547E65E">
      <w:pPr>
        <w:pStyle w:val="ON"/>
        <w:ind w:left="0"/>
        <w:rPr>
          <w:color w:val="000000" w:themeColor="text1"/>
          <w:szCs w:val="26"/>
        </w:rPr>
      </w:pPr>
      <w:r w:rsidRPr="5547E65E">
        <w:rPr>
          <w:color w:val="000000" w:themeColor="text1"/>
          <w:szCs w:val="26"/>
        </w:rPr>
        <w:t>Đăng nhập</w:t>
      </w:r>
      <w:r w:rsidR="7D6CD4E8" w:rsidRPr="5547E65E">
        <w:rPr>
          <w:color w:val="000000" w:themeColor="text1"/>
          <w:szCs w:val="26"/>
        </w:rPr>
        <w:t xml:space="preserve"> ( Login )</w:t>
      </w:r>
    </w:p>
    <w:p w14:paraId="106C71F6" w14:textId="0B6E1A01" w:rsidR="00356D62" w:rsidRPr="00FC45EC" w:rsidRDefault="639C8690" w:rsidP="5547E65E">
      <w:pPr>
        <w:pStyle w:val="ON"/>
        <w:rPr>
          <w:b w:val="0"/>
          <w:bCs w:val="0"/>
          <w:color w:val="000000" w:themeColor="text1"/>
          <w:szCs w:val="26"/>
        </w:rPr>
      </w:pPr>
      <w:r w:rsidRPr="5547E65E">
        <w:rPr>
          <w:b w:val="0"/>
          <w:bCs w:val="0"/>
          <w:color w:val="000000" w:themeColor="text1"/>
          <w:szCs w:val="26"/>
        </w:rPr>
        <w:t>Xác thực biểu mẫu: Kiểm tra và xác thực dữ liệu người dùng nhập vào.</w:t>
      </w:r>
    </w:p>
    <w:p w14:paraId="402BFDDE" w14:textId="1B1AE0FB" w:rsidR="00356D62" w:rsidRPr="00FC45EC" w:rsidRDefault="639C8690" w:rsidP="5547E65E">
      <w:pPr>
        <w:pStyle w:val="ON"/>
        <w:rPr>
          <w:b w:val="0"/>
          <w:bCs w:val="0"/>
          <w:color w:val="000000" w:themeColor="text1"/>
          <w:szCs w:val="26"/>
        </w:rPr>
      </w:pPr>
      <w:r w:rsidRPr="5547E65E">
        <w:rPr>
          <w:b w:val="0"/>
          <w:bCs w:val="0"/>
          <w:color w:val="000000" w:themeColor="text1"/>
          <w:szCs w:val="26"/>
        </w:rPr>
        <w:t>Hiển thị hộp thoại lỗi: Thông báo lỗi khi có ngoại lệ từ FirebaseAuthException.</w:t>
      </w:r>
    </w:p>
    <w:p w14:paraId="3ABD00C9" w14:textId="2F36FB3A" w:rsidR="00356D62" w:rsidRPr="00FC45EC" w:rsidRDefault="639C8690" w:rsidP="5547E65E">
      <w:pPr>
        <w:pStyle w:val="ON"/>
        <w:rPr>
          <w:b w:val="0"/>
          <w:bCs w:val="0"/>
          <w:color w:val="000000" w:themeColor="text1"/>
          <w:szCs w:val="26"/>
        </w:rPr>
      </w:pPr>
      <w:r w:rsidRPr="5547E65E">
        <w:rPr>
          <w:b w:val="0"/>
          <w:bCs w:val="0"/>
          <w:color w:val="000000" w:themeColor="text1"/>
          <w:szCs w:val="26"/>
        </w:rPr>
        <w:t>Đăng nhập bằng Firebase Auth: Sử dụng Firebase Authentication để xác thực tài khoản người dùng.</w:t>
      </w:r>
    </w:p>
    <w:p w14:paraId="592F9240" w14:textId="7F66A661" w:rsidR="00356D62" w:rsidRPr="00FC45EC" w:rsidRDefault="00356D62" w:rsidP="5547E65E">
      <w:pPr>
        <w:pStyle w:val="ON"/>
        <w:ind w:left="0"/>
        <w:rPr>
          <w:b w:val="0"/>
          <w:bCs w:val="0"/>
        </w:rPr>
      </w:pPr>
    </w:p>
    <w:p w14:paraId="499ABF53" w14:textId="406F8806" w:rsidR="00356D62" w:rsidRPr="00FC45EC" w:rsidRDefault="0B47FA4E" w:rsidP="5547E65E">
      <w:pPr>
        <w:pStyle w:val="ON"/>
        <w:ind w:left="0"/>
      </w:pPr>
      <w:r w:rsidRPr="5547E65E">
        <w:t>Đăng ký</w:t>
      </w:r>
      <w:r w:rsidR="3717C7BC" w:rsidRPr="5547E65E">
        <w:t xml:space="preserve"> ( Register )</w:t>
      </w:r>
    </w:p>
    <w:p w14:paraId="6F025856" w14:textId="7F9597F0" w:rsidR="00356D62" w:rsidRPr="00FC45EC" w:rsidRDefault="0D0DFA0D" w:rsidP="5547E65E">
      <w:pPr>
        <w:pStyle w:val="ON"/>
        <w:rPr>
          <w:b w:val="0"/>
          <w:bCs w:val="0"/>
          <w:color w:val="000000" w:themeColor="text1"/>
          <w:szCs w:val="26"/>
        </w:rPr>
      </w:pPr>
      <w:r w:rsidRPr="5547E65E">
        <w:rPr>
          <w:b w:val="0"/>
          <w:bCs w:val="0"/>
          <w:color w:val="000000" w:themeColor="text1"/>
          <w:szCs w:val="26"/>
        </w:rPr>
        <w:t>Xác thực biểu mẫu: Kiểm tra và xác thực dữ liệu đầu vào của người dùng.</w:t>
      </w:r>
    </w:p>
    <w:p w14:paraId="71BE140A" w14:textId="026ECC05" w:rsidR="00356D62" w:rsidRPr="00FC45EC" w:rsidRDefault="0D0DFA0D" w:rsidP="5547E65E">
      <w:pPr>
        <w:pStyle w:val="ON"/>
        <w:rPr>
          <w:b w:val="0"/>
          <w:bCs w:val="0"/>
          <w:color w:val="000000" w:themeColor="text1"/>
          <w:szCs w:val="26"/>
        </w:rPr>
      </w:pPr>
      <w:r w:rsidRPr="5547E65E">
        <w:rPr>
          <w:b w:val="0"/>
          <w:bCs w:val="0"/>
          <w:color w:val="000000" w:themeColor="text1"/>
          <w:szCs w:val="26"/>
        </w:rPr>
        <w:t>Hiển thị hộp thoại lỗi: Thông báo lỗi khi có ngoại lệ từ FirebaseAuthException.</w:t>
      </w:r>
    </w:p>
    <w:p w14:paraId="359D478D" w14:textId="27033CD7" w:rsidR="00356D62" w:rsidRPr="00FC45EC" w:rsidRDefault="0D0DFA0D" w:rsidP="5547E65E">
      <w:pPr>
        <w:pStyle w:val="ON"/>
        <w:rPr>
          <w:b w:val="0"/>
          <w:bCs w:val="0"/>
          <w:color w:val="000000" w:themeColor="text1"/>
          <w:szCs w:val="26"/>
        </w:rPr>
      </w:pPr>
      <w:r w:rsidRPr="5547E65E">
        <w:rPr>
          <w:b w:val="0"/>
          <w:bCs w:val="0"/>
          <w:color w:val="000000" w:themeColor="text1"/>
          <w:szCs w:val="26"/>
        </w:rPr>
        <w:t>Tạo tài khoản với Firebase Auth: Đăng ký người dùng mới trong Firebase Authentication.</w:t>
      </w:r>
    </w:p>
    <w:p w14:paraId="1FF14CC1" w14:textId="6E4D57C3" w:rsidR="00356D62" w:rsidRPr="00FC45EC" w:rsidRDefault="0D0DFA0D" w:rsidP="5547E65E">
      <w:pPr>
        <w:pStyle w:val="ON"/>
        <w:rPr>
          <w:b w:val="0"/>
          <w:bCs w:val="0"/>
          <w:color w:val="000000" w:themeColor="text1"/>
          <w:szCs w:val="26"/>
        </w:rPr>
      </w:pPr>
      <w:r w:rsidRPr="5547E65E">
        <w:rPr>
          <w:b w:val="0"/>
          <w:bCs w:val="0"/>
          <w:color w:val="000000" w:themeColor="text1"/>
          <w:szCs w:val="26"/>
        </w:rPr>
        <w:t>Xác minh tài khoản: Sử dụng OTP qua điện thoại thông qua Firebase Auth để xác minh tài khoản.</w:t>
      </w:r>
    </w:p>
    <w:p w14:paraId="64AC8537" w14:textId="6556FD91" w:rsidR="00356D62" w:rsidRPr="00FC45EC" w:rsidRDefault="112CCAD1" w:rsidP="5547E65E">
      <w:pPr>
        <w:pStyle w:val="ON"/>
        <w:ind w:left="0"/>
      </w:pPr>
      <w:r w:rsidRPr="5547E65E">
        <w:t>Trang chính ( Home page )</w:t>
      </w:r>
    </w:p>
    <w:p w14:paraId="57F713F8" w14:textId="04736CBC"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banner: Hiển thị các banner quảng cáo.</w:t>
      </w:r>
    </w:p>
    <w:p w14:paraId="2CE63282" w14:textId="788BBDCD"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danh mục (category): Liệt kê các danh mục sản phẩm.</w:t>
      </w:r>
    </w:p>
    <w:p w14:paraId="160A29D6" w14:textId="6B0201CC"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mới (New Product): Hiển thị danh sách sản phẩm mới.</w:t>
      </w:r>
    </w:p>
    <w:p w14:paraId="1033DC19" w14:textId="5F42FF2D"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giá giảm (Discount Price Product): Hiển thị danh sách sản phẩm đang giảm giá.</w:t>
      </w:r>
    </w:p>
    <w:p w14:paraId="6C71FEF7" w14:textId="2E3395B1"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bán chạy (Best Seller Product): Liệt kê các sản phẩm bán chạy nhất.</w:t>
      </w:r>
    </w:p>
    <w:p w14:paraId="2B4E321B" w14:textId="1C2C111B"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đánh giá cao (Top Review Product): Hiển thị sản phẩm có đánh giá tốt nhất.</w:t>
      </w:r>
    </w:p>
    <w:p w14:paraId="2D14C8D3" w14:textId="3A617738" w:rsidR="00356D62" w:rsidRPr="00FC45EC" w:rsidRDefault="112CCAD1" w:rsidP="5547E65E">
      <w:pPr>
        <w:pStyle w:val="ON"/>
        <w:rPr>
          <w:b w:val="0"/>
          <w:bCs w:val="0"/>
          <w:color w:val="000000" w:themeColor="text1"/>
          <w:szCs w:val="26"/>
        </w:rPr>
      </w:pPr>
      <w:r w:rsidRPr="5547E65E">
        <w:rPr>
          <w:b w:val="0"/>
          <w:bCs w:val="0"/>
          <w:color w:val="000000" w:themeColor="text1"/>
          <w:szCs w:val="26"/>
        </w:rPr>
        <w:t>Thêm vào yêu thích (Add to Favorite): Thêm sản phẩm vào danh sách yêu thích.</w:t>
      </w:r>
    </w:p>
    <w:p w14:paraId="58BE6797" w14:textId="4BFA4F07" w:rsidR="00356D62" w:rsidRPr="00FC45EC" w:rsidRDefault="112CCAD1" w:rsidP="5547E65E">
      <w:pPr>
        <w:pStyle w:val="ON"/>
      </w:pPr>
      <w:r w:rsidRPr="5547E65E">
        <w:rPr>
          <w:b w:val="0"/>
          <w:bCs w:val="0"/>
          <w:color w:val="000000" w:themeColor="text1"/>
          <w:szCs w:val="26"/>
        </w:rPr>
        <w:t>Thêm vào giỏ hàng (Add to Cart): Thêm sản phẩm vào giỏ hàng.</w:t>
      </w:r>
    </w:p>
    <w:p w14:paraId="69245BF4" w14:textId="102F4F66" w:rsidR="00356D62" w:rsidRPr="00FC45EC" w:rsidRDefault="112CCAD1" w:rsidP="5547E65E">
      <w:pPr>
        <w:pStyle w:val="ON"/>
        <w:ind w:left="0"/>
      </w:pPr>
      <w:r w:rsidRPr="5547E65E">
        <w:t>Chi tiết sản phẩm ( Product Detail )</w:t>
      </w:r>
    </w:p>
    <w:p w14:paraId="6563C068" w14:textId="30081504" w:rsidR="00356D62" w:rsidRPr="00FC45EC" w:rsidRDefault="112CCAD1" w:rsidP="5547E65E">
      <w:pPr>
        <w:pStyle w:val="ON"/>
        <w:rPr>
          <w:b w:val="0"/>
          <w:bCs w:val="0"/>
          <w:color w:val="000000" w:themeColor="text1"/>
          <w:szCs w:val="26"/>
        </w:rPr>
      </w:pPr>
      <w:r w:rsidRPr="5547E65E">
        <w:rPr>
          <w:b w:val="0"/>
          <w:bCs w:val="0"/>
          <w:color w:val="000000" w:themeColor="text1"/>
          <w:szCs w:val="26"/>
        </w:rPr>
        <w:t>Thêm vào giỏ hàng (Add to Cart): Lưu sản phẩm vào giỏ hàng của người dùng.</w:t>
      </w:r>
    </w:p>
    <w:p w14:paraId="3EB1F872" w14:textId="07AFBAA2" w:rsidR="00356D62" w:rsidRPr="00FC45EC" w:rsidRDefault="112CCAD1" w:rsidP="5547E65E">
      <w:pPr>
        <w:pStyle w:val="ON"/>
        <w:rPr>
          <w:b w:val="0"/>
          <w:bCs w:val="0"/>
          <w:color w:val="000000" w:themeColor="text1"/>
          <w:szCs w:val="26"/>
        </w:rPr>
      </w:pPr>
      <w:r w:rsidRPr="5547E65E">
        <w:rPr>
          <w:b w:val="0"/>
          <w:bCs w:val="0"/>
          <w:color w:val="000000" w:themeColor="text1"/>
          <w:szCs w:val="26"/>
        </w:rPr>
        <w:t>Thêm vào yêu thích (Add to Favorite): Lưu sản phẩm vào danh sách yêu thích.</w:t>
      </w:r>
    </w:p>
    <w:p w14:paraId="3A386139" w14:textId="118B0979"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toàn màn hình (Show Full Screen Product): Xem chi tiết sản phẩm ở chế độ toàn màn hình.</w:t>
      </w:r>
    </w:p>
    <w:p w14:paraId="433D8645" w14:textId="60A9CCF1"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chi tiết (Show Detail): Hiển thị thông tin chi tiết sản phẩm.</w:t>
      </w:r>
    </w:p>
    <w:p w14:paraId="6C9B82BC" w14:textId="497D5172" w:rsidR="00356D62" w:rsidRPr="00FC45EC" w:rsidRDefault="112CCAD1" w:rsidP="5547E65E">
      <w:pPr>
        <w:pStyle w:val="ON"/>
        <w:rPr>
          <w:b w:val="0"/>
          <w:bCs w:val="0"/>
          <w:color w:val="000000" w:themeColor="text1"/>
          <w:szCs w:val="26"/>
        </w:rPr>
      </w:pPr>
      <w:r w:rsidRPr="5547E65E">
        <w:rPr>
          <w:b w:val="0"/>
          <w:bCs w:val="0"/>
          <w:color w:val="000000" w:themeColor="text1"/>
          <w:szCs w:val="26"/>
        </w:rPr>
        <w:t>Xem sản phẩm theo màu sắc (Show Product Follow Color): Xem các phiên bản sản phẩm theo màu sắc.</w:t>
      </w:r>
    </w:p>
    <w:p w14:paraId="322622C3" w14:textId="676985C2" w:rsidR="00356D62" w:rsidRPr="00FC45EC" w:rsidRDefault="112CCAD1" w:rsidP="5547E65E">
      <w:pPr>
        <w:pStyle w:val="ON"/>
        <w:ind w:left="0"/>
      </w:pPr>
      <w:r w:rsidRPr="5547E65E">
        <w:t>Trang giỏ hàng ( Cart Page )</w:t>
      </w:r>
    </w:p>
    <w:p w14:paraId="19BAEBE3" w14:textId="178C9102" w:rsidR="00356D62" w:rsidRPr="00FC45EC" w:rsidRDefault="112CCAD1" w:rsidP="5547E65E">
      <w:pPr>
        <w:pStyle w:val="ON"/>
        <w:rPr>
          <w:b w:val="0"/>
          <w:bCs w:val="0"/>
          <w:color w:val="000000" w:themeColor="text1"/>
          <w:szCs w:val="26"/>
        </w:rPr>
      </w:pPr>
      <w:r w:rsidRPr="5547E65E">
        <w:rPr>
          <w:b w:val="0"/>
          <w:bCs w:val="0"/>
          <w:color w:val="000000" w:themeColor="text1"/>
          <w:szCs w:val="26"/>
        </w:rPr>
        <w:t>Xóa sản phẩm (Delete Item): Loại bỏ sản phẩm khỏi giỏ hàng.</w:t>
      </w:r>
    </w:p>
    <w:p w14:paraId="79E27406" w14:textId="0626C40B" w:rsidR="00356D62" w:rsidRPr="00FC45EC" w:rsidRDefault="112CCAD1" w:rsidP="5547E65E">
      <w:pPr>
        <w:pStyle w:val="ON"/>
        <w:rPr>
          <w:b w:val="0"/>
          <w:bCs w:val="0"/>
          <w:color w:val="000000" w:themeColor="text1"/>
          <w:szCs w:val="26"/>
        </w:rPr>
      </w:pPr>
      <w:r w:rsidRPr="5547E65E">
        <w:rPr>
          <w:b w:val="0"/>
          <w:bCs w:val="0"/>
          <w:color w:val="000000" w:themeColor="text1"/>
          <w:szCs w:val="26"/>
        </w:rPr>
        <w:t>Thay đổi số lượng (Change Amount): Thay đổi số lượng sản phẩm trong giỏ hàng.</w:t>
      </w:r>
    </w:p>
    <w:p w14:paraId="7EDABC5E" w14:textId="2507D377"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trong giỏ (Show Cart Item): Hiển thị danh sách sản phẩm trong giỏ hàng.</w:t>
      </w:r>
    </w:p>
    <w:p w14:paraId="2A87A2C7" w14:textId="16BE580D" w:rsidR="00356D62" w:rsidRPr="00FC45EC" w:rsidRDefault="112CCAD1" w:rsidP="5547E65E">
      <w:pPr>
        <w:pStyle w:val="ON"/>
        <w:rPr>
          <w:b w:val="0"/>
          <w:bCs w:val="0"/>
          <w:color w:val="000000" w:themeColor="text1"/>
          <w:szCs w:val="26"/>
        </w:rPr>
      </w:pPr>
      <w:r w:rsidRPr="5547E65E">
        <w:rPr>
          <w:b w:val="0"/>
          <w:bCs w:val="0"/>
          <w:color w:val="000000" w:themeColor="text1"/>
          <w:szCs w:val="26"/>
        </w:rPr>
        <w:t>Tính tổng giá tiền (Calculate Price All Item): Tính tổng giá tiền của tất cả sản phẩm trong giỏ.</w:t>
      </w:r>
    </w:p>
    <w:p w14:paraId="1E4E2020" w14:textId="48337B76" w:rsidR="00356D62" w:rsidRPr="00FC45EC" w:rsidRDefault="112CCAD1" w:rsidP="5547E65E">
      <w:pPr>
        <w:pStyle w:val="ON"/>
        <w:ind w:left="0"/>
      </w:pPr>
      <w:r w:rsidRPr="5547E65E">
        <w:t>Trang yêu thích ( Favorite Page )</w:t>
      </w:r>
    </w:p>
    <w:p w14:paraId="4D2008C0" w14:textId="642BB922" w:rsidR="00356D62" w:rsidRPr="00FC45EC" w:rsidRDefault="112CCAD1" w:rsidP="5547E65E">
      <w:pPr>
        <w:pStyle w:val="ON"/>
        <w:rPr>
          <w:b w:val="0"/>
          <w:bCs w:val="0"/>
          <w:color w:val="000000" w:themeColor="text1"/>
          <w:szCs w:val="26"/>
        </w:rPr>
      </w:pPr>
      <w:r w:rsidRPr="5547E65E">
        <w:rPr>
          <w:b w:val="0"/>
          <w:bCs w:val="0"/>
          <w:color w:val="000000" w:themeColor="text1"/>
          <w:szCs w:val="26"/>
        </w:rPr>
        <w:t>Xóa sản phẩm (Delete Item): Loại bỏ sản phẩm khỏi danh sách yêu thích.</w:t>
      </w:r>
    </w:p>
    <w:p w14:paraId="6643DFB9" w14:textId="32298398"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danh sách yêu thích (Show Favorite Item): Hiển thị danh sách sản phẩm đã thêm vào yêu thích.</w:t>
      </w:r>
    </w:p>
    <w:p w14:paraId="6D8DB180" w14:textId="1A48F2AF" w:rsidR="00356D62" w:rsidRPr="00FC45EC" w:rsidRDefault="112CCAD1" w:rsidP="5547E65E">
      <w:pPr>
        <w:pStyle w:val="ON"/>
        <w:ind w:left="0"/>
      </w:pPr>
      <w:r w:rsidRPr="5547E65E">
        <w:t>Trang thanh toán ( Checkout Page )</w:t>
      </w:r>
    </w:p>
    <w:p w14:paraId="638D2486" w14:textId="42BAAB87" w:rsidR="00356D62" w:rsidRPr="00FC45EC" w:rsidRDefault="112CCAD1" w:rsidP="5547E65E">
      <w:pPr>
        <w:pStyle w:val="ON"/>
        <w:rPr>
          <w:b w:val="0"/>
          <w:bCs w:val="0"/>
          <w:color w:val="000000" w:themeColor="text1"/>
          <w:szCs w:val="26"/>
        </w:rPr>
      </w:pPr>
      <w:r w:rsidRPr="5547E65E">
        <w:rPr>
          <w:b w:val="0"/>
          <w:bCs w:val="0"/>
          <w:color w:val="000000" w:themeColor="text1"/>
          <w:szCs w:val="26"/>
        </w:rPr>
        <w:t>Nhập thông tin khách hàng (Enter Information Customer): Nhập thông tin cá nhân để giao hàng.</w:t>
      </w:r>
    </w:p>
    <w:p w14:paraId="762961FF" w14:textId="13726BC6" w:rsidR="00356D62" w:rsidRPr="00FC45EC" w:rsidRDefault="112CCAD1" w:rsidP="5547E65E">
      <w:pPr>
        <w:pStyle w:val="ON"/>
        <w:rPr>
          <w:b w:val="0"/>
          <w:bCs w:val="0"/>
          <w:color w:val="000000" w:themeColor="text1"/>
          <w:szCs w:val="26"/>
        </w:rPr>
      </w:pPr>
      <w:r w:rsidRPr="5547E65E">
        <w:rPr>
          <w:b w:val="0"/>
          <w:bCs w:val="0"/>
          <w:color w:val="000000" w:themeColor="text1"/>
          <w:szCs w:val="26"/>
        </w:rPr>
        <w:t>Chọn phương thức thanh toán (Enter Payment Method): Lựa chọn phương thức thanh toán.</w:t>
      </w:r>
    </w:p>
    <w:p w14:paraId="5392B5FB" w14:textId="5FAFBC5A" w:rsidR="00356D62" w:rsidRPr="00FC45EC" w:rsidRDefault="112CCAD1" w:rsidP="5547E65E">
      <w:pPr>
        <w:pStyle w:val="ON"/>
        <w:rPr>
          <w:b w:val="0"/>
          <w:bCs w:val="0"/>
          <w:color w:val="000000" w:themeColor="text1"/>
          <w:szCs w:val="26"/>
        </w:rPr>
      </w:pPr>
      <w:r w:rsidRPr="5547E65E">
        <w:rPr>
          <w:b w:val="0"/>
          <w:bCs w:val="0"/>
          <w:color w:val="000000" w:themeColor="text1"/>
          <w:szCs w:val="26"/>
        </w:rPr>
        <w:t>Cập nhật sản phẩm (Update Item Product): Cập nhật lại danh sách sản phẩm trong giỏ hàng trước khi thanh toán.</w:t>
      </w:r>
    </w:p>
    <w:p w14:paraId="4661B4C6" w14:textId="22443652" w:rsidR="00356D62" w:rsidRPr="00FC45EC" w:rsidRDefault="112CCAD1" w:rsidP="5547E65E">
      <w:pPr>
        <w:pStyle w:val="ON"/>
        <w:rPr>
          <w:b w:val="0"/>
          <w:bCs w:val="0"/>
          <w:color w:val="000000" w:themeColor="text1"/>
          <w:szCs w:val="26"/>
        </w:rPr>
      </w:pPr>
      <w:r w:rsidRPr="5547E65E">
        <w:rPr>
          <w:b w:val="0"/>
          <w:bCs w:val="0"/>
          <w:color w:val="000000" w:themeColor="text1"/>
          <w:szCs w:val="26"/>
        </w:rPr>
        <w:t>Xem lại thông tin và đặt hàng (Review Information and Order): Kiểm tra thông tin đơn hàng và xác nhận.</w:t>
      </w:r>
    </w:p>
    <w:p w14:paraId="5911EC84" w14:textId="6E088900" w:rsidR="00356D62" w:rsidRPr="00FC45EC" w:rsidRDefault="112CCAD1" w:rsidP="5547E65E">
      <w:pPr>
        <w:pStyle w:val="ON"/>
        <w:ind w:left="0"/>
      </w:pPr>
      <w:r w:rsidRPr="5547E65E">
        <w:t>Trang tìm kiếm ( Search Page )</w:t>
      </w:r>
    </w:p>
    <w:p w14:paraId="75B534FA" w14:textId="732A73CF" w:rsidR="00356D62" w:rsidRPr="00FC45EC" w:rsidRDefault="112CCAD1" w:rsidP="5547E65E">
      <w:pPr>
        <w:pStyle w:val="ON"/>
        <w:rPr>
          <w:b w:val="0"/>
          <w:bCs w:val="0"/>
          <w:color w:val="000000" w:themeColor="text1"/>
          <w:szCs w:val="26"/>
        </w:rPr>
      </w:pPr>
      <w:r w:rsidRPr="5547E65E">
        <w:rPr>
          <w:b w:val="0"/>
          <w:bCs w:val="0"/>
          <w:color w:val="000000" w:themeColor="text1"/>
          <w:szCs w:val="26"/>
        </w:rPr>
        <w:t>Tìm kiếm theo tên sản phẩm (Search by Name Product): Tìm kiếm sản phẩm bằng tên.</w:t>
      </w:r>
    </w:p>
    <w:p w14:paraId="49A5F612" w14:textId="08A78DE2"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sản phẩm theo danh mục (Show Product by Category): Hiển thị danh sách sản phẩm theo danh mục.</w:t>
      </w:r>
    </w:p>
    <w:p w14:paraId="26ADF4AF" w14:textId="7E49DC98" w:rsidR="00356D62" w:rsidRPr="00FC45EC" w:rsidRDefault="112CCAD1" w:rsidP="5547E65E">
      <w:pPr>
        <w:pStyle w:val="ON"/>
        <w:rPr>
          <w:b w:val="0"/>
          <w:bCs w:val="0"/>
          <w:color w:val="000000" w:themeColor="text1"/>
          <w:szCs w:val="26"/>
        </w:rPr>
      </w:pPr>
      <w:r w:rsidRPr="5547E65E">
        <w:rPr>
          <w:b w:val="0"/>
          <w:bCs w:val="0"/>
          <w:color w:val="000000" w:themeColor="text1"/>
          <w:szCs w:val="26"/>
        </w:rPr>
        <w:t>Lọc sản phẩm (Filter Product): Lọc sản phẩm theo tiêu chí.</w:t>
      </w:r>
    </w:p>
    <w:p w14:paraId="65B52DD4" w14:textId="387206B0" w:rsidR="00356D62" w:rsidRPr="00FC45EC" w:rsidRDefault="112CCAD1" w:rsidP="5547E65E">
      <w:pPr>
        <w:pStyle w:val="ON"/>
        <w:ind w:left="0"/>
      </w:pPr>
      <w:r w:rsidRPr="5547E65E">
        <w:t>Trang đơn hàng ( Order Page )</w:t>
      </w:r>
    </w:p>
    <w:p w14:paraId="78A93267" w14:textId="28388C37"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đơn hàng (Show Order): Hiển thị các đơn hàng với trạng thái:</w:t>
      </w:r>
    </w:p>
    <w:p w14:paraId="506FCB43" w14:textId="6539ACB5" w:rsidR="00356D62" w:rsidRPr="00FC45EC" w:rsidRDefault="112CCAD1" w:rsidP="5547E65E">
      <w:pPr>
        <w:pStyle w:val="ON"/>
        <w:rPr>
          <w:b w:val="0"/>
          <w:bCs w:val="0"/>
          <w:color w:val="000000" w:themeColor="text1"/>
          <w:szCs w:val="26"/>
        </w:rPr>
      </w:pPr>
      <w:r w:rsidRPr="5547E65E">
        <w:rPr>
          <w:b w:val="0"/>
          <w:bCs w:val="0"/>
          <w:color w:val="000000" w:themeColor="text1"/>
          <w:szCs w:val="26"/>
        </w:rPr>
        <w:t>CHECKING: Đang chờ xác nhận.</w:t>
      </w:r>
    </w:p>
    <w:p w14:paraId="0B9D7CD0" w14:textId="123A83AD" w:rsidR="00356D62" w:rsidRPr="00FC45EC" w:rsidRDefault="112CCAD1" w:rsidP="5547E65E">
      <w:pPr>
        <w:pStyle w:val="ON"/>
        <w:rPr>
          <w:b w:val="0"/>
          <w:bCs w:val="0"/>
          <w:color w:val="000000" w:themeColor="text1"/>
          <w:szCs w:val="26"/>
        </w:rPr>
      </w:pPr>
      <w:r w:rsidRPr="5547E65E">
        <w:rPr>
          <w:b w:val="0"/>
          <w:bCs w:val="0"/>
          <w:color w:val="000000" w:themeColor="text1"/>
          <w:szCs w:val="26"/>
        </w:rPr>
        <w:t>DELIVERING: Đang giao hàng.</w:t>
      </w:r>
    </w:p>
    <w:p w14:paraId="32DF5477" w14:textId="1E94305F" w:rsidR="00356D62" w:rsidRPr="00FC45EC" w:rsidRDefault="112CCAD1" w:rsidP="5547E65E">
      <w:pPr>
        <w:pStyle w:val="ON"/>
        <w:rPr>
          <w:b w:val="0"/>
          <w:bCs w:val="0"/>
          <w:color w:val="000000" w:themeColor="text1"/>
          <w:szCs w:val="26"/>
        </w:rPr>
      </w:pPr>
      <w:r w:rsidRPr="5547E65E">
        <w:rPr>
          <w:b w:val="0"/>
          <w:bCs w:val="0"/>
          <w:color w:val="000000" w:themeColor="text1"/>
          <w:szCs w:val="26"/>
        </w:rPr>
        <w:t>COMPLETE: Đã giao hàng thành công.</w:t>
      </w:r>
    </w:p>
    <w:p w14:paraId="269815AB" w14:textId="0540B18C"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chi tiết đơn hàng (Show Order Detail): Xem thông tin chi tiết về từng đơn hàng.</w:t>
      </w:r>
    </w:p>
    <w:p w14:paraId="30C571AB" w14:textId="7079FF06" w:rsidR="00356D62" w:rsidRPr="00FC45EC" w:rsidRDefault="112CCAD1" w:rsidP="5547E65E">
      <w:pPr>
        <w:pStyle w:val="ON"/>
        <w:rPr>
          <w:b w:val="0"/>
          <w:bCs w:val="0"/>
          <w:color w:val="000000" w:themeColor="text1"/>
          <w:szCs w:val="26"/>
        </w:rPr>
      </w:pPr>
      <w:r w:rsidRPr="5547E65E">
        <w:rPr>
          <w:b w:val="0"/>
          <w:bCs w:val="0"/>
          <w:color w:val="000000" w:themeColor="text1"/>
          <w:szCs w:val="26"/>
        </w:rPr>
        <w:t>Hủy đơn hàng (Cancel Order): Hủy các đơn hàng có trạng thái CHECKING.</w:t>
      </w:r>
    </w:p>
    <w:p w14:paraId="3F74998A" w14:textId="7FBB99B6" w:rsidR="00356D62" w:rsidRPr="00FC45EC" w:rsidRDefault="112CCAD1" w:rsidP="5547E65E">
      <w:pPr>
        <w:pStyle w:val="ON"/>
        <w:ind w:left="0"/>
      </w:pPr>
      <w:r w:rsidRPr="5547E65E">
        <w:t>Trang cài đặt ( Setting Page )</w:t>
      </w:r>
    </w:p>
    <w:p w14:paraId="5C82C619" w14:textId="74C82377" w:rsidR="00356D62" w:rsidRPr="00FC45EC" w:rsidRDefault="112CCAD1" w:rsidP="5547E65E">
      <w:pPr>
        <w:pStyle w:val="ON"/>
        <w:rPr>
          <w:b w:val="0"/>
          <w:bCs w:val="0"/>
          <w:color w:val="000000" w:themeColor="text1"/>
          <w:szCs w:val="26"/>
        </w:rPr>
      </w:pPr>
      <w:r w:rsidRPr="5547E65E">
        <w:rPr>
          <w:b w:val="0"/>
          <w:bCs w:val="0"/>
          <w:color w:val="000000" w:themeColor="text1"/>
          <w:szCs w:val="26"/>
        </w:rPr>
        <w:t>Trang cá nhân (Profile Page):</w:t>
      </w:r>
    </w:p>
    <w:p w14:paraId="22F26CA6" w14:textId="061FB192" w:rsidR="00356D62" w:rsidRPr="00FC45EC" w:rsidRDefault="112CCAD1" w:rsidP="5547E65E">
      <w:pPr>
        <w:pStyle w:val="ON"/>
        <w:rPr>
          <w:b w:val="0"/>
          <w:bCs w:val="0"/>
          <w:color w:val="000000" w:themeColor="text1"/>
          <w:szCs w:val="26"/>
        </w:rPr>
      </w:pPr>
      <w:r w:rsidRPr="5547E65E">
        <w:rPr>
          <w:b w:val="0"/>
          <w:bCs w:val="0"/>
          <w:color w:val="000000" w:themeColor="text1"/>
          <w:szCs w:val="26"/>
        </w:rPr>
        <w:t>Hiển thị thông tin người dùng.</w:t>
      </w:r>
    </w:p>
    <w:p w14:paraId="62265321" w14:textId="62BF1E6D" w:rsidR="00356D62" w:rsidRPr="00FC45EC" w:rsidRDefault="112CCAD1" w:rsidP="5547E65E">
      <w:pPr>
        <w:pStyle w:val="ON"/>
        <w:rPr>
          <w:b w:val="0"/>
          <w:bCs w:val="0"/>
          <w:color w:val="000000" w:themeColor="text1"/>
          <w:szCs w:val="26"/>
        </w:rPr>
      </w:pPr>
      <w:r w:rsidRPr="5547E65E">
        <w:rPr>
          <w:b w:val="0"/>
          <w:bCs w:val="0"/>
          <w:color w:val="000000" w:themeColor="text1"/>
          <w:szCs w:val="26"/>
        </w:rPr>
        <w:t>Cập nhật thông tin cá nhân.</w:t>
      </w:r>
    </w:p>
    <w:p w14:paraId="68453D86" w14:textId="1DB92D2B" w:rsidR="00356D62" w:rsidRPr="00FC45EC" w:rsidRDefault="112CCAD1" w:rsidP="5547E65E">
      <w:pPr>
        <w:pStyle w:val="ON"/>
        <w:rPr>
          <w:b w:val="0"/>
          <w:bCs w:val="0"/>
          <w:color w:val="000000" w:themeColor="text1"/>
          <w:szCs w:val="26"/>
        </w:rPr>
      </w:pPr>
      <w:r w:rsidRPr="5547E65E">
        <w:rPr>
          <w:b w:val="0"/>
          <w:bCs w:val="0"/>
          <w:color w:val="000000" w:themeColor="text1"/>
          <w:szCs w:val="26"/>
        </w:rPr>
        <w:t>Cập nhật hình ảnh đại diện.</w:t>
      </w:r>
    </w:p>
    <w:p w14:paraId="24F1248A" w14:textId="5739322C" w:rsidR="00356D62" w:rsidRPr="00FC45EC" w:rsidRDefault="112CCAD1" w:rsidP="5547E65E">
      <w:pPr>
        <w:pStyle w:val="ON"/>
        <w:rPr>
          <w:b w:val="0"/>
          <w:bCs w:val="0"/>
          <w:color w:val="000000" w:themeColor="text1"/>
          <w:szCs w:val="26"/>
        </w:rPr>
      </w:pPr>
      <w:r w:rsidRPr="5547E65E">
        <w:rPr>
          <w:b w:val="0"/>
          <w:bCs w:val="0"/>
          <w:color w:val="000000" w:themeColor="text1"/>
          <w:szCs w:val="26"/>
        </w:rPr>
        <w:t>Trang giỏ hàng (Cart Page): Truy cập và quản lý giỏ hàng từ đây.</w:t>
      </w:r>
    </w:p>
    <w:p w14:paraId="2574BB98" w14:textId="2BE5C0FF" w:rsidR="00356D62" w:rsidRPr="00FC45EC" w:rsidRDefault="112CCAD1" w:rsidP="5547E65E">
      <w:pPr>
        <w:pStyle w:val="ON"/>
        <w:rPr>
          <w:b w:val="0"/>
          <w:bCs w:val="0"/>
          <w:color w:val="000000" w:themeColor="text1"/>
          <w:szCs w:val="26"/>
        </w:rPr>
      </w:pPr>
      <w:r w:rsidRPr="5547E65E">
        <w:rPr>
          <w:b w:val="0"/>
          <w:bCs w:val="0"/>
          <w:color w:val="000000" w:themeColor="text1"/>
          <w:szCs w:val="26"/>
        </w:rPr>
        <w:t>Trang yêu thích (Favorite Page): Truy cập và quản lý danh sách yêu thích.</w:t>
      </w:r>
    </w:p>
    <w:p w14:paraId="6964429E" w14:textId="365F4B5A" w:rsidR="00356D62" w:rsidRPr="00FC45EC" w:rsidRDefault="112CCAD1" w:rsidP="5547E65E">
      <w:pPr>
        <w:pStyle w:val="ON"/>
        <w:rPr>
          <w:b w:val="0"/>
          <w:bCs w:val="0"/>
          <w:color w:val="000000" w:themeColor="text1"/>
          <w:szCs w:val="26"/>
        </w:rPr>
      </w:pPr>
      <w:r w:rsidRPr="5547E65E">
        <w:rPr>
          <w:b w:val="0"/>
          <w:bCs w:val="0"/>
          <w:color w:val="000000" w:themeColor="text1"/>
          <w:szCs w:val="26"/>
        </w:rPr>
        <w:t>Trang đơn hàng (Order Page): Truy cập và quản lý các đơn hàng.</w:t>
      </w:r>
    </w:p>
    <w:p w14:paraId="4B2F8624" w14:textId="74238F0E" w:rsidR="00356D62" w:rsidRPr="00FC45EC" w:rsidRDefault="112CCAD1" w:rsidP="5547E65E">
      <w:pPr>
        <w:pStyle w:val="ON"/>
        <w:rPr>
          <w:b w:val="0"/>
          <w:bCs w:val="0"/>
          <w:color w:val="000000" w:themeColor="text1"/>
          <w:szCs w:val="26"/>
        </w:rPr>
      </w:pPr>
      <w:r w:rsidRPr="5547E65E">
        <w:rPr>
          <w:b w:val="0"/>
          <w:bCs w:val="0"/>
          <w:color w:val="000000" w:themeColor="text1"/>
          <w:szCs w:val="26"/>
        </w:rPr>
        <w:t>Đăng xuất (Log out): Thoát khỏi tài khoản hiện tại.</w:t>
      </w:r>
    </w:p>
    <w:p w14:paraId="2239D2AE" w14:textId="77777777" w:rsidR="009203F9" w:rsidRDefault="009203F9" w:rsidP="0052746C">
      <w:pPr>
        <w:pStyle w:val="hinh1"/>
      </w:pPr>
    </w:p>
    <w:p w14:paraId="79CE620D" w14:textId="77777777" w:rsidR="00A35AC6" w:rsidRPr="00A35AC6" w:rsidRDefault="00517C0A" w:rsidP="008977AA">
      <w:pPr>
        <w:pStyle w:val="Heading3"/>
        <w:rPr>
          <w:rFonts w:ascii="Times New Roman" w:hAnsi="Times New Roman"/>
          <w:b w:val="0"/>
          <w:bCs w:val="0"/>
          <w:i/>
          <w:iCs/>
          <w:color w:val="000000"/>
          <w:sz w:val="28"/>
          <w:szCs w:val="28"/>
        </w:rPr>
      </w:pPr>
      <w:bookmarkStart w:id="202" w:name="_Toc186793670"/>
      <w:r w:rsidRPr="007C3A79">
        <w:rPr>
          <w:rFonts w:ascii="Times New Roman" w:hAnsi="Times New Roman"/>
          <w:b w:val="0"/>
          <w:bCs w:val="0"/>
          <w:i/>
          <w:iCs/>
          <w:color w:val="000000"/>
          <w:sz w:val="28"/>
          <w:szCs w:val="28"/>
        </w:rPr>
        <w:t xml:space="preserve">2.2.2 </w:t>
      </w:r>
      <w:r w:rsidR="00C92B38">
        <w:rPr>
          <w:rFonts w:ascii="Times New Roman" w:hAnsi="Times New Roman"/>
          <w:b w:val="0"/>
          <w:bCs w:val="0"/>
          <w:i/>
          <w:iCs/>
          <w:color w:val="000000"/>
          <w:sz w:val="28"/>
          <w:szCs w:val="28"/>
        </w:rPr>
        <w:t>Mô hình hóa dữ liệu</w:t>
      </w:r>
      <w:bookmarkEnd w:id="202"/>
    </w:p>
    <w:p w14:paraId="7D948461" w14:textId="77777777" w:rsidR="00F6075A" w:rsidRDefault="00C92B38" w:rsidP="00356D62">
      <w:pPr>
        <w:pStyle w:val="Heading4"/>
        <w:rPr>
          <w:rFonts w:ascii="Times New Roman" w:hAnsi="Times New Roman"/>
          <w:b w:val="0"/>
          <w:sz w:val="26"/>
          <w:szCs w:val="26"/>
          <w:u w:val="single"/>
        </w:rPr>
      </w:pPr>
      <w:r w:rsidRPr="00E86A43">
        <w:rPr>
          <w:rFonts w:ascii="Times New Roman" w:hAnsi="Times New Roman"/>
          <w:b w:val="0"/>
          <w:sz w:val="26"/>
          <w:szCs w:val="26"/>
          <w:u w:val="single"/>
        </w:rPr>
        <w:t>2.2.2.1 Mô hình ERD</w:t>
      </w:r>
    </w:p>
    <w:p w14:paraId="45A78096" w14:textId="77777777" w:rsidR="00121E71" w:rsidRPr="00121E71" w:rsidRDefault="00121E71" w:rsidP="00121E71"/>
    <w:p w14:paraId="45FCE45E" w14:textId="679AF03E" w:rsidR="00B739F6" w:rsidRDefault="703567A5" w:rsidP="5547E65E">
      <w:r>
        <w:rPr>
          <w:noProof/>
        </w:rPr>
        <w:drawing>
          <wp:inline distT="0" distB="0" distL="0" distR="0" wp14:anchorId="6F4B8A14" wp14:editId="11D5AF25">
            <wp:extent cx="5762626" cy="4229100"/>
            <wp:effectExtent l="0" t="0" r="0" b="0"/>
            <wp:docPr id="821310442" name="Picture 8213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2626" cy="4229100"/>
                    </a:xfrm>
                    <a:prstGeom prst="rect">
                      <a:avLst/>
                    </a:prstGeom>
                  </pic:spPr>
                </pic:pic>
              </a:graphicData>
            </a:graphic>
          </wp:inline>
        </w:drawing>
      </w:r>
    </w:p>
    <w:p w14:paraId="11D1B6E1" w14:textId="77777777" w:rsidR="004F10E2" w:rsidRDefault="004F10E2" w:rsidP="004034D7">
      <w:pPr>
        <w:pStyle w:val="hinh1"/>
      </w:pPr>
    </w:p>
    <w:p w14:paraId="35618937" w14:textId="3CF260A3" w:rsidR="0052746C" w:rsidRDefault="006D439D" w:rsidP="004034D7">
      <w:pPr>
        <w:pStyle w:val="hinh1"/>
      </w:pPr>
      <w:bookmarkStart w:id="203" w:name="_Toc186793966"/>
      <w:r>
        <w:t>Hình 2.1</w:t>
      </w:r>
      <w:r w:rsidR="0052746C" w:rsidRPr="0052746C">
        <w:t xml:space="preserve"> </w:t>
      </w:r>
      <w:r w:rsidR="00C91F97" w:rsidRPr="00121E71">
        <w:t>Mô hình ERD</w:t>
      </w:r>
      <w:bookmarkEnd w:id="203"/>
    </w:p>
    <w:p w14:paraId="79D9D4A6" w14:textId="77777777" w:rsidR="004F10E2" w:rsidRPr="004F10E2" w:rsidRDefault="004F10E2" w:rsidP="004034D7">
      <w:pPr>
        <w:pStyle w:val="hinh1"/>
      </w:pPr>
    </w:p>
    <w:p w14:paraId="34BFE40F" w14:textId="77777777" w:rsidR="005B3FEB" w:rsidRPr="00EC16A7" w:rsidRDefault="005B3FEB" w:rsidP="0096082C">
      <w:pPr>
        <w:pStyle w:val="Heading4"/>
        <w:rPr>
          <w:rFonts w:ascii="Times New Roman" w:hAnsi="Times New Roman"/>
          <w:b w:val="0"/>
          <w:bCs w:val="0"/>
        </w:rPr>
      </w:pPr>
      <w:r w:rsidRPr="00EC16A7">
        <w:rPr>
          <w:rFonts w:ascii="Times New Roman" w:hAnsi="Times New Roman"/>
          <w:b w:val="0"/>
          <w:bCs w:val="0"/>
        </w:rPr>
        <w:t xml:space="preserve">2.2.2.2 Mô hình Use </w:t>
      </w:r>
      <w:r w:rsidR="0096082C" w:rsidRPr="00EC16A7">
        <w:rPr>
          <w:rFonts w:ascii="Times New Roman" w:hAnsi="Times New Roman"/>
          <w:b w:val="0"/>
          <w:bCs w:val="0"/>
        </w:rPr>
        <w:t>c</w:t>
      </w:r>
      <w:r w:rsidRPr="00EC16A7">
        <w:rPr>
          <w:rFonts w:ascii="Times New Roman" w:hAnsi="Times New Roman"/>
          <w:b w:val="0"/>
          <w:bCs w:val="0"/>
        </w:rPr>
        <w:t>ase</w:t>
      </w:r>
    </w:p>
    <w:p w14:paraId="409CE1C0" w14:textId="77777777" w:rsidR="005B3FEB" w:rsidRPr="00E86A43" w:rsidRDefault="0096082C" w:rsidP="0096082C">
      <w:pPr>
        <w:pStyle w:val="Heading5"/>
        <w:rPr>
          <w:rFonts w:ascii="Times New Roman" w:hAnsi="Times New Roman"/>
          <w:b w:val="0"/>
          <w:i w:val="0"/>
          <w:u w:val="single"/>
        </w:rPr>
      </w:pPr>
      <w:r w:rsidRPr="00E86A43">
        <w:rPr>
          <w:rFonts w:ascii="Times New Roman" w:hAnsi="Times New Roman"/>
          <w:b w:val="0"/>
          <w:i w:val="0"/>
          <w:u w:val="single"/>
        </w:rPr>
        <w:t>2.2.2.2.1</w:t>
      </w:r>
      <w:r w:rsidR="008F195A" w:rsidRPr="00E86A43">
        <w:rPr>
          <w:rFonts w:ascii="Times New Roman" w:hAnsi="Times New Roman"/>
          <w:b w:val="0"/>
          <w:i w:val="0"/>
          <w:u w:val="single"/>
        </w:rPr>
        <w:t xml:space="preserve"> U</w:t>
      </w:r>
      <w:r w:rsidR="005B3FEB" w:rsidRPr="00E86A43">
        <w:rPr>
          <w:rFonts w:ascii="Times New Roman" w:hAnsi="Times New Roman"/>
          <w:b w:val="0"/>
          <w:i w:val="0"/>
          <w:u w:val="single"/>
        </w:rPr>
        <w:t>se case tổng quát</w:t>
      </w:r>
    </w:p>
    <w:p w14:paraId="5D8D5578" w14:textId="77777777" w:rsidR="00C47EA0" w:rsidRPr="00C47EA0" w:rsidRDefault="00C47EA0" w:rsidP="00C47EA0"/>
    <w:p w14:paraId="1214CAD1" w14:textId="7AF11B24" w:rsidR="007C3A79" w:rsidRDefault="79A92B1F" w:rsidP="007C3A79">
      <w:r>
        <w:rPr>
          <w:noProof/>
        </w:rPr>
        <w:drawing>
          <wp:inline distT="0" distB="0" distL="0" distR="0" wp14:anchorId="4C1EE02B" wp14:editId="4191251C">
            <wp:extent cx="5762626" cy="5715000"/>
            <wp:effectExtent l="0" t="0" r="0" b="0"/>
            <wp:docPr id="268191837" name="Picture 26819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5715000"/>
                    </a:xfrm>
                    <a:prstGeom prst="rect">
                      <a:avLst/>
                    </a:prstGeom>
                  </pic:spPr>
                </pic:pic>
              </a:graphicData>
            </a:graphic>
          </wp:inline>
        </w:drawing>
      </w:r>
    </w:p>
    <w:p w14:paraId="42B56ED2" w14:textId="5718457D" w:rsidR="001C480F" w:rsidRPr="001C480F" w:rsidRDefault="001C480F" w:rsidP="001C480F">
      <w:pPr>
        <w:pStyle w:val="hinh1"/>
        <w:rPr>
          <w:lang w:val="vi-VN"/>
        </w:rPr>
      </w:pPr>
      <w:bookmarkStart w:id="204" w:name="_Toc186793967"/>
      <w:r w:rsidRPr="0052746C">
        <w:t>Hình 2.</w:t>
      </w:r>
      <w:r w:rsidR="006D439D">
        <w:rPr>
          <w:lang w:val="vi-VN"/>
        </w:rPr>
        <w:t>2</w:t>
      </w:r>
      <w:r w:rsidRPr="0052746C">
        <w:t xml:space="preserve"> </w:t>
      </w:r>
      <w:r>
        <w:rPr>
          <w:lang w:val="vi-VN"/>
        </w:rPr>
        <w:t xml:space="preserve">Mô hình </w:t>
      </w:r>
      <w:r>
        <w:t xml:space="preserve">Usecase </w:t>
      </w:r>
      <w:r>
        <w:rPr>
          <w:lang w:val="vi-VN"/>
        </w:rPr>
        <w:t>Tổng quát</w:t>
      </w:r>
      <w:bookmarkEnd w:id="204"/>
    </w:p>
    <w:p w14:paraId="45693F49" w14:textId="77777777" w:rsidR="001C480F" w:rsidRDefault="001C480F" w:rsidP="007C3A79"/>
    <w:p w14:paraId="71ADBAEB" w14:textId="77777777" w:rsidR="0096082C" w:rsidRPr="00E86A43" w:rsidRDefault="51E275B0" w:rsidP="0096082C">
      <w:pPr>
        <w:pStyle w:val="Heading5"/>
        <w:rPr>
          <w:rFonts w:ascii="Times New Roman" w:hAnsi="Times New Roman"/>
          <w:b w:val="0"/>
          <w:i w:val="0"/>
          <w:u w:val="single"/>
        </w:rPr>
      </w:pPr>
      <w:r w:rsidRPr="5547E65E">
        <w:rPr>
          <w:rFonts w:ascii="Times New Roman" w:hAnsi="Times New Roman"/>
          <w:b w:val="0"/>
          <w:bCs w:val="0"/>
          <w:i w:val="0"/>
          <w:iCs w:val="0"/>
          <w:u w:val="single"/>
        </w:rPr>
        <w:t>2.2.2.2.2 U</w:t>
      </w:r>
      <w:r w:rsidR="17F621D6" w:rsidRPr="5547E65E">
        <w:rPr>
          <w:rFonts w:ascii="Times New Roman" w:hAnsi="Times New Roman"/>
          <w:b w:val="0"/>
          <w:bCs w:val="0"/>
          <w:i w:val="0"/>
          <w:iCs w:val="0"/>
          <w:u w:val="single"/>
        </w:rPr>
        <w:t>se case</w:t>
      </w:r>
      <w:r w:rsidR="70A3A864" w:rsidRPr="5547E65E">
        <w:rPr>
          <w:rFonts w:ascii="Times New Roman" w:hAnsi="Times New Roman"/>
          <w:b w:val="0"/>
          <w:bCs w:val="0"/>
          <w:i w:val="0"/>
          <w:iCs w:val="0"/>
          <w:u w:val="single"/>
        </w:rPr>
        <w:t xml:space="preserve"> phân rã </w:t>
      </w:r>
      <w:r w:rsidRPr="5547E65E">
        <w:rPr>
          <w:rFonts w:ascii="Times New Roman" w:hAnsi="Times New Roman"/>
          <w:b w:val="0"/>
          <w:bCs w:val="0"/>
          <w:i w:val="0"/>
          <w:iCs w:val="0"/>
          <w:u w:val="single"/>
        </w:rPr>
        <w:t>chức năng Đ</w:t>
      </w:r>
      <w:r w:rsidR="70A3A864" w:rsidRPr="5547E65E">
        <w:rPr>
          <w:rFonts w:ascii="Times New Roman" w:hAnsi="Times New Roman"/>
          <w:b w:val="0"/>
          <w:bCs w:val="0"/>
          <w:i w:val="0"/>
          <w:iCs w:val="0"/>
          <w:u w:val="single"/>
        </w:rPr>
        <w:t>ăng nhập - đăng suất</w:t>
      </w:r>
    </w:p>
    <w:p w14:paraId="30E8BCB0" w14:textId="6D3009DE" w:rsidR="0096082C" w:rsidRDefault="1E70B5A6" w:rsidP="00C47EA0">
      <w:r>
        <w:rPr>
          <w:noProof/>
        </w:rPr>
        <w:drawing>
          <wp:inline distT="0" distB="0" distL="0" distR="0" wp14:anchorId="0B79380C" wp14:editId="0AE317C4">
            <wp:extent cx="5762626" cy="3257550"/>
            <wp:effectExtent l="0" t="0" r="0" b="0"/>
            <wp:docPr id="701984259" name="Picture 70198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6" cy="3257550"/>
                    </a:xfrm>
                    <a:prstGeom prst="rect">
                      <a:avLst/>
                    </a:prstGeom>
                  </pic:spPr>
                </pic:pic>
              </a:graphicData>
            </a:graphic>
          </wp:inline>
        </w:drawing>
      </w:r>
    </w:p>
    <w:p w14:paraId="6B9B7464" w14:textId="15068A78" w:rsidR="001C480F" w:rsidRPr="001C480F" w:rsidRDefault="001C480F" w:rsidP="001C480F">
      <w:pPr>
        <w:pStyle w:val="hinh1"/>
      </w:pPr>
      <w:bookmarkStart w:id="205" w:name="_Toc186793968"/>
      <w:r w:rsidRPr="0052746C">
        <w:t>Hình 2.</w:t>
      </w:r>
      <w:r w:rsidR="006D439D">
        <w:rPr>
          <w:lang w:val="vi-VN"/>
        </w:rPr>
        <w:t>3</w:t>
      </w:r>
      <w:r w:rsidRPr="0052746C">
        <w:t xml:space="preserve"> </w:t>
      </w:r>
      <w:r>
        <w:rPr>
          <w:lang w:val="vi-VN"/>
        </w:rPr>
        <w:t>Mô hình Usecase phân rã cức năng Đăng nhập-đăng xuất</w:t>
      </w:r>
      <w:bookmarkEnd w:id="205"/>
    </w:p>
    <w:p w14:paraId="45CD12F8" w14:textId="77777777" w:rsidR="001C480F" w:rsidRPr="00C47EA0" w:rsidRDefault="001C480F" w:rsidP="00C47EA0"/>
    <w:p w14:paraId="675D8AA2" w14:textId="77777777" w:rsidR="0096082C" w:rsidRPr="00E86A43" w:rsidRDefault="70A3A864" w:rsidP="00C47EA0">
      <w:pPr>
        <w:pStyle w:val="Heading5"/>
        <w:rPr>
          <w:rFonts w:ascii="Times New Roman" w:hAnsi="Times New Roman"/>
          <w:b w:val="0"/>
          <w:i w:val="0"/>
          <w:u w:val="single"/>
        </w:rPr>
      </w:pPr>
      <w:r w:rsidRPr="5547E65E">
        <w:rPr>
          <w:rFonts w:ascii="Times New Roman" w:hAnsi="Times New Roman"/>
          <w:b w:val="0"/>
          <w:bCs w:val="0"/>
          <w:i w:val="0"/>
          <w:iCs w:val="0"/>
          <w:u w:val="single"/>
        </w:rPr>
        <w:t xml:space="preserve">2.2.2.2.3 </w:t>
      </w:r>
      <w:r w:rsidR="51E275B0" w:rsidRPr="5547E65E">
        <w:rPr>
          <w:rFonts w:ascii="Times New Roman" w:hAnsi="Times New Roman"/>
          <w:b w:val="0"/>
          <w:bCs w:val="0"/>
          <w:i w:val="0"/>
          <w:iCs w:val="0"/>
          <w:u w:val="single"/>
        </w:rPr>
        <w:t>U</w:t>
      </w:r>
      <w:r w:rsidRPr="5547E65E">
        <w:rPr>
          <w:rFonts w:ascii="Times New Roman" w:hAnsi="Times New Roman"/>
          <w:b w:val="0"/>
          <w:bCs w:val="0"/>
          <w:i w:val="0"/>
          <w:iCs w:val="0"/>
          <w:u w:val="single"/>
        </w:rPr>
        <w:t xml:space="preserve">se case phân rã </w:t>
      </w:r>
      <w:r w:rsidR="51E275B0" w:rsidRPr="5547E65E">
        <w:rPr>
          <w:rFonts w:ascii="Times New Roman" w:hAnsi="Times New Roman"/>
          <w:b w:val="0"/>
          <w:bCs w:val="0"/>
          <w:i w:val="0"/>
          <w:iCs w:val="0"/>
          <w:u w:val="single"/>
        </w:rPr>
        <w:t>chức năng Đ</w:t>
      </w:r>
      <w:r w:rsidR="1E5F4583" w:rsidRPr="5547E65E">
        <w:rPr>
          <w:rFonts w:ascii="Times New Roman" w:hAnsi="Times New Roman"/>
          <w:b w:val="0"/>
          <w:bCs w:val="0"/>
          <w:i w:val="0"/>
          <w:iCs w:val="0"/>
          <w:u w:val="single"/>
        </w:rPr>
        <w:t>ăng k</w:t>
      </w:r>
      <w:r w:rsidR="65EE36F7" w:rsidRPr="5547E65E">
        <w:rPr>
          <w:rFonts w:ascii="Times New Roman" w:hAnsi="Times New Roman"/>
          <w:b w:val="0"/>
          <w:bCs w:val="0"/>
          <w:i w:val="0"/>
          <w:iCs w:val="0"/>
          <w:u w:val="single"/>
        </w:rPr>
        <w:t>ý</w:t>
      </w:r>
    </w:p>
    <w:p w14:paraId="0A9C6131" w14:textId="1F9724B1" w:rsidR="00C47EA0" w:rsidRDefault="677F02FE" w:rsidP="007C3A79">
      <w:r>
        <w:rPr>
          <w:noProof/>
        </w:rPr>
        <w:drawing>
          <wp:inline distT="0" distB="0" distL="0" distR="0" wp14:anchorId="40BC320E" wp14:editId="23DDB12F">
            <wp:extent cx="5762626" cy="2628900"/>
            <wp:effectExtent l="0" t="0" r="0" b="0"/>
            <wp:docPr id="1838719154" name="Picture 183871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626" cy="2628900"/>
                    </a:xfrm>
                    <a:prstGeom prst="rect">
                      <a:avLst/>
                    </a:prstGeom>
                  </pic:spPr>
                </pic:pic>
              </a:graphicData>
            </a:graphic>
          </wp:inline>
        </w:drawing>
      </w:r>
    </w:p>
    <w:p w14:paraId="2C493D57" w14:textId="437DAC53" w:rsidR="001C480F" w:rsidRPr="00A72472" w:rsidRDefault="001C480F" w:rsidP="001C480F">
      <w:pPr>
        <w:pStyle w:val="hinh1"/>
      </w:pPr>
      <w:bookmarkStart w:id="206" w:name="_Toc186793969"/>
      <w:r w:rsidRPr="0052746C">
        <w:t>Hình 2.</w:t>
      </w:r>
      <w:r w:rsidR="006D439D">
        <w:rPr>
          <w:lang w:val="vi-VN"/>
        </w:rPr>
        <w:t>4</w:t>
      </w:r>
      <w:r w:rsidRPr="0052746C">
        <w:t xml:space="preserve"> </w:t>
      </w:r>
      <w:r>
        <w:rPr>
          <w:lang w:val="vi-VN"/>
        </w:rPr>
        <w:t>Mô hình Usecase phân rã chức năng Đ</w:t>
      </w:r>
      <w:r w:rsidR="00A72472">
        <w:t>ăng ký</w:t>
      </w:r>
      <w:bookmarkEnd w:id="206"/>
    </w:p>
    <w:p w14:paraId="10C2F059" w14:textId="77777777" w:rsidR="001C480F" w:rsidRDefault="001C480F" w:rsidP="007C3A79"/>
    <w:p w14:paraId="218B5396" w14:textId="77777777" w:rsidR="0096082C" w:rsidRPr="00E86A43" w:rsidRDefault="008F195A" w:rsidP="008F195A">
      <w:pPr>
        <w:pStyle w:val="Heading5"/>
        <w:rPr>
          <w:rFonts w:ascii="Times New Roman" w:hAnsi="Times New Roman"/>
          <w:b w:val="0"/>
          <w:i w:val="0"/>
          <w:u w:val="single"/>
        </w:rPr>
      </w:pPr>
      <w:r w:rsidRPr="00E86A43">
        <w:rPr>
          <w:rFonts w:ascii="Times New Roman" w:hAnsi="Times New Roman"/>
          <w:b w:val="0"/>
          <w:i w:val="0"/>
          <w:u w:val="single"/>
        </w:rPr>
        <w:t>2.2.2.2.4 Use case phân rã chức năng Thanh Toán</w:t>
      </w:r>
    </w:p>
    <w:p w14:paraId="79125F61" w14:textId="77777777" w:rsidR="0096082C" w:rsidRDefault="0096082C" w:rsidP="007C3A79"/>
    <w:p w14:paraId="50E20DCA" w14:textId="5E8C9433" w:rsidR="0096082C" w:rsidRDefault="28082250" w:rsidP="008F195A">
      <w:r>
        <w:rPr>
          <w:noProof/>
        </w:rPr>
        <w:drawing>
          <wp:inline distT="0" distB="0" distL="0" distR="0" wp14:anchorId="63459F5B" wp14:editId="7CCA433F">
            <wp:extent cx="5762626" cy="3171825"/>
            <wp:effectExtent l="0" t="0" r="0" b="0"/>
            <wp:docPr id="1612724561" name="Picture 161272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2626" cy="3171825"/>
                    </a:xfrm>
                    <a:prstGeom prst="rect">
                      <a:avLst/>
                    </a:prstGeom>
                  </pic:spPr>
                </pic:pic>
              </a:graphicData>
            </a:graphic>
          </wp:inline>
        </w:drawing>
      </w:r>
    </w:p>
    <w:p w14:paraId="1CD93F03" w14:textId="434C1280" w:rsidR="001C480F" w:rsidRPr="00E86A43" w:rsidRDefault="4243CC6A" w:rsidP="5547E65E">
      <w:pPr>
        <w:pStyle w:val="hinh1"/>
      </w:pPr>
      <w:bookmarkStart w:id="207" w:name="_Toc186793970"/>
      <w:r>
        <w:t>Hình 2.</w:t>
      </w:r>
      <w:r w:rsidR="006D439D">
        <w:rPr>
          <w:lang w:val="vi-VN"/>
        </w:rPr>
        <w:t>5</w:t>
      </w:r>
      <w:r>
        <w:t xml:space="preserve"> </w:t>
      </w:r>
      <w:r w:rsidRPr="5547E65E">
        <w:rPr>
          <w:lang w:val="vi-VN"/>
        </w:rPr>
        <w:t>Mô hình Usecase phân rã chức năng Thanh toán</w:t>
      </w:r>
      <w:bookmarkEnd w:id="207"/>
    </w:p>
    <w:p w14:paraId="55530A64" w14:textId="4BB55855" w:rsidR="008F195A" w:rsidRDefault="51E275B0" w:rsidP="5547E65E">
      <w:pPr>
        <w:pStyle w:val="Heading5"/>
        <w:rPr>
          <w:rFonts w:ascii="Times New Roman" w:hAnsi="Times New Roman"/>
          <w:b w:val="0"/>
          <w:bCs w:val="0"/>
          <w:i w:val="0"/>
          <w:iCs w:val="0"/>
          <w:u w:val="single"/>
        </w:rPr>
      </w:pPr>
      <w:r w:rsidRPr="5547E65E">
        <w:rPr>
          <w:rFonts w:ascii="Times New Roman" w:hAnsi="Times New Roman"/>
          <w:b w:val="0"/>
          <w:bCs w:val="0"/>
          <w:i w:val="0"/>
          <w:iCs w:val="0"/>
          <w:u w:val="single"/>
        </w:rPr>
        <w:t>2.2.2.2.</w:t>
      </w:r>
      <w:r w:rsidR="0BEBEDEC" w:rsidRPr="5547E65E">
        <w:rPr>
          <w:rFonts w:ascii="Times New Roman" w:hAnsi="Times New Roman"/>
          <w:b w:val="0"/>
          <w:bCs w:val="0"/>
          <w:i w:val="0"/>
          <w:iCs w:val="0"/>
          <w:u w:val="single"/>
        </w:rPr>
        <w:t>5</w:t>
      </w:r>
      <w:r w:rsidRPr="5547E65E">
        <w:rPr>
          <w:rFonts w:ascii="Times New Roman" w:hAnsi="Times New Roman"/>
          <w:b w:val="0"/>
          <w:bCs w:val="0"/>
          <w:i w:val="0"/>
          <w:iCs w:val="0"/>
          <w:u w:val="single"/>
        </w:rPr>
        <w:t xml:space="preserve"> Use case phân rã chức năng Quản lý </w:t>
      </w:r>
      <w:r w:rsidR="65EE36F7" w:rsidRPr="5547E65E">
        <w:rPr>
          <w:rFonts w:ascii="Times New Roman" w:hAnsi="Times New Roman"/>
          <w:b w:val="0"/>
          <w:bCs w:val="0"/>
          <w:i w:val="0"/>
          <w:iCs w:val="0"/>
          <w:u w:val="single"/>
        </w:rPr>
        <w:t>người dùng</w:t>
      </w:r>
    </w:p>
    <w:p w14:paraId="6DC26FEC" w14:textId="1C34BFC8" w:rsidR="00D8037F" w:rsidRPr="00D8037F" w:rsidRDefault="55EA9218" w:rsidP="00D8037F">
      <w:r>
        <w:rPr>
          <w:noProof/>
        </w:rPr>
        <w:drawing>
          <wp:inline distT="0" distB="0" distL="0" distR="0" wp14:anchorId="4788CD49" wp14:editId="6D5FC9BC">
            <wp:extent cx="5762626" cy="3867150"/>
            <wp:effectExtent l="0" t="0" r="0" b="0"/>
            <wp:docPr id="2129522055" name="Picture 212952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626" cy="3867150"/>
                    </a:xfrm>
                    <a:prstGeom prst="rect">
                      <a:avLst/>
                    </a:prstGeom>
                  </pic:spPr>
                </pic:pic>
              </a:graphicData>
            </a:graphic>
          </wp:inline>
        </w:drawing>
      </w:r>
    </w:p>
    <w:p w14:paraId="574CA985" w14:textId="61CFF272" w:rsidR="001C480F" w:rsidRPr="009A4B6D" w:rsidRDefault="4243CC6A" w:rsidP="001C480F">
      <w:pPr>
        <w:pStyle w:val="hinh1"/>
      </w:pPr>
      <w:bookmarkStart w:id="208" w:name="_Toc186793971"/>
      <w:r>
        <w:t>Hình 2.</w:t>
      </w:r>
      <w:r w:rsidR="006D439D">
        <w:t>6</w:t>
      </w:r>
      <w:r>
        <w:t xml:space="preserve"> </w:t>
      </w:r>
      <w:r w:rsidRPr="5547E65E">
        <w:rPr>
          <w:lang w:val="vi-VN"/>
        </w:rPr>
        <w:t>Mô hình Usecase phân rã chức năng Quản lý</w:t>
      </w:r>
      <w:r w:rsidR="65EE36F7">
        <w:t xml:space="preserve"> người dùng</w:t>
      </w:r>
      <w:bookmarkEnd w:id="208"/>
    </w:p>
    <w:p w14:paraId="331025AA" w14:textId="77777777" w:rsidR="001C480F" w:rsidRPr="008F195A" w:rsidRDefault="001C480F" w:rsidP="008F195A"/>
    <w:p w14:paraId="61D6A994" w14:textId="637CBBC6" w:rsidR="17F621D6" w:rsidRDefault="17F621D6" w:rsidP="5547E65E">
      <w:pPr>
        <w:pStyle w:val="Heading4"/>
        <w:rPr>
          <w:rFonts w:ascii="Times New Roman" w:hAnsi="Times New Roman"/>
          <w:b w:val="0"/>
          <w:bCs w:val="0"/>
          <w:sz w:val="26"/>
          <w:szCs w:val="26"/>
          <w:u w:val="single"/>
        </w:rPr>
      </w:pPr>
      <w:r w:rsidRPr="5547E65E">
        <w:rPr>
          <w:rFonts w:ascii="Times New Roman" w:hAnsi="Times New Roman"/>
          <w:b w:val="0"/>
          <w:bCs w:val="0"/>
          <w:sz w:val="26"/>
          <w:szCs w:val="26"/>
          <w:u w:val="single"/>
        </w:rPr>
        <w:t>2.2.2.3 Mô hình Class diagram</w:t>
      </w:r>
      <w:r w:rsidR="678464FD" w:rsidRPr="5547E65E">
        <w:rPr>
          <w:rFonts w:ascii="Times New Roman" w:hAnsi="Times New Roman"/>
          <w:b w:val="0"/>
          <w:bCs w:val="0"/>
          <w:sz w:val="26"/>
          <w:szCs w:val="26"/>
          <w:u w:val="single"/>
        </w:rPr>
        <w:t xml:space="preserve">   //chưa vẽ</w:t>
      </w:r>
    </w:p>
    <w:p w14:paraId="44352C37" w14:textId="6D43E670" w:rsidR="0096082C" w:rsidRDefault="00AF5C53" w:rsidP="0096082C">
      <w:r>
        <w:rPr>
          <w:noProof/>
        </w:rPr>
        <w:drawing>
          <wp:inline distT="0" distB="0" distL="0" distR="0" wp14:anchorId="0AB4B55A" wp14:editId="0FC40015">
            <wp:extent cx="5745480" cy="4610100"/>
            <wp:effectExtent l="0" t="0" r="0" b="0"/>
            <wp:docPr id="10" name="Picture 10"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ssDiagram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5480" cy="4610100"/>
                    </a:xfrm>
                    <a:prstGeom prst="rect">
                      <a:avLst/>
                    </a:prstGeom>
                    <a:noFill/>
                    <a:ln>
                      <a:noFill/>
                    </a:ln>
                  </pic:spPr>
                </pic:pic>
              </a:graphicData>
            </a:graphic>
          </wp:inline>
        </w:drawing>
      </w:r>
    </w:p>
    <w:p w14:paraId="46EE091B" w14:textId="77777777" w:rsidR="00F56C12" w:rsidRDefault="00F56C12" w:rsidP="001C480F">
      <w:pPr>
        <w:pStyle w:val="hinh1"/>
      </w:pPr>
    </w:p>
    <w:p w14:paraId="34E02375" w14:textId="50C91D93" w:rsidR="001C480F" w:rsidRPr="001C480F" w:rsidRDefault="4243CC6A" w:rsidP="5547E65E">
      <w:pPr>
        <w:pStyle w:val="hinh1"/>
        <w:rPr>
          <w:lang w:val="vi-VN"/>
        </w:rPr>
      </w:pPr>
      <w:bookmarkStart w:id="209" w:name="_Toc186793972"/>
      <w:r>
        <w:t>Hình 2.</w:t>
      </w:r>
      <w:r w:rsidR="006D439D">
        <w:t>7</w:t>
      </w:r>
      <w:r>
        <w:t xml:space="preserve"> </w:t>
      </w:r>
      <w:r w:rsidRPr="5547E65E">
        <w:rPr>
          <w:lang w:val="vi-VN"/>
        </w:rPr>
        <w:t>Mô hình Class diagram</w:t>
      </w:r>
      <w:bookmarkEnd w:id="209"/>
    </w:p>
    <w:p w14:paraId="15BD0065" w14:textId="77777777" w:rsidR="001C480F" w:rsidRDefault="001C480F" w:rsidP="0096082C"/>
    <w:p w14:paraId="0EC4E1B6" w14:textId="77777777" w:rsidR="0096082C" w:rsidRPr="00EC16A7" w:rsidRDefault="0096082C" w:rsidP="0096082C">
      <w:pPr>
        <w:pStyle w:val="Heading4"/>
        <w:rPr>
          <w:rFonts w:ascii="Times New Roman" w:hAnsi="Times New Roman"/>
          <w:b w:val="0"/>
        </w:rPr>
      </w:pPr>
      <w:r w:rsidRPr="00EC16A7">
        <w:rPr>
          <w:rFonts w:ascii="Times New Roman" w:hAnsi="Times New Roman"/>
          <w:b w:val="0"/>
        </w:rPr>
        <w:t>2.2.2.4 Mô hình Activity diagram</w:t>
      </w:r>
    </w:p>
    <w:p w14:paraId="3213AD61" w14:textId="41C6D5A8" w:rsidR="0096082C" w:rsidRPr="00E86A43" w:rsidRDefault="17F621D6" w:rsidP="5547E65E">
      <w:pPr>
        <w:pStyle w:val="ON"/>
        <w:rPr>
          <w:b w:val="0"/>
          <w:bCs w:val="0"/>
          <w:u w:val="single"/>
        </w:rPr>
      </w:pPr>
      <w:r>
        <w:t xml:space="preserve"> 2.2.2.4.1 </w:t>
      </w:r>
      <w:r w:rsidR="7D603967">
        <w:t>Activity đăng nhập</w:t>
      </w:r>
      <w:r w:rsidR="446E54D0">
        <w:t xml:space="preserve"> </w:t>
      </w:r>
    </w:p>
    <w:p w14:paraId="37EF26CC" w14:textId="6B310C09" w:rsidR="00D72C45" w:rsidRDefault="00AF5C53" w:rsidP="00D72C45">
      <w:r>
        <w:rPr>
          <w:noProof/>
        </w:rPr>
        <w:drawing>
          <wp:inline distT="0" distB="0" distL="0" distR="0" wp14:anchorId="519DF238" wp14:editId="799F313E">
            <wp:extent cx="5920740" cy="3611880"/>
            <wp:effectExtent l="0" t="0" r="0" b="0"/>
            <wp:docPr id="11" name="Picture 11" descr="Acti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DangNha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0740" cy="3611880"/>
                    </a:xfrm>
                    <a:prstGeom prst="rect">
                      <a:avLst/>
                    </a:prstGeom>
                    <a:noFill/>
                    <a:ln>
                      <a:noFill/>
                    </a:ln>
                  </pic:spPr>
                </pic:pic>
              </a:graphicData>
            </a:graphic>
          </wp:inline>
        </w:drawing>
      </w:r>
    </w:p>
    <w:p w14:paraId="6CB041AA" w14:textId="6940D8A2" w:rsidR="001C480F" w:rsidRPr="001C480F" w:rsidRDefault="001C480F" w:rsidP="001C480F">
      <w:pPr>
        <w:pStyle w:val="hinh1"/>
      </w:pPr>
      <w:bookmarkStart w:id="210" w:name="_Toc186793973"/>
      <w:r w:rsidRPr="0052746C">
        <w:t>Hình 2.</w:t>
      </w:r>
      <w:r w:rsidR="006D439D">
        <w:rPr>
          <w:lang w:val="vi-VN"/>
        </w:rPr>
        <w:t>8</w:t>
      </w:r>
      <w:r w:rsidRPr="0052746C">
        <w:t xml:space="preserve"> </w:t>
      </w:r>
      <w:r>
        <w:rPr>
          <w:lang w:val="vi-VN"/>
        </w:rPr>
        <w:t>Mô hình Activity Đăng nhập</w:t>
      </w:r>
      <w:bookmarkEnd w:id="210"/>
    </w:p>
    <w:p w14:paraId="40D403A1" w14:textId="77777777" w:rsidR="001C480F" w:rsidRDefault="001C480F" w:rsidP="00D72C45"/>
    <w:p w14:paraId="209C0E7B" w14:textId="178B6DFF" w:rsidR="00D72C45" w:rsidRPr="00E86A43" w:rsidRDefault="7D603967" w:rsidP="5547E65E">
      <w:pPr>
        <w:pStyle w:val="Heading5"/>
        <w:rPr>
          <w:rFonts w:ascii="Times New Roman" w:hAnsi="Times New Roman"/>
          <w:b w:val="0"/>
          <w:bCs w:val="0"/>
          <w:i w:val="0"/>
          <w:iCs w:val="0"/>
          <w:u w:val="single"/>
        </w:rPr>
      </w:pPr>
      <w:r w:rsidRPr="5547E65E">
        <w:rPr>
          <w:rFonts w:ascii="Times New Roman" w:hAnsi="Times New Roman"/>
          <w:b w:val="0"/>
          <w:bCs w:val="0"/>
          <w:i w:val="0"/>
          <w:iCs w:val="0"/>
          <w:u w:val="single"/>
        </w:rPr>
        <w:t xml:space="preserve"> 2.2.2.4.2 Activity </w:t>
      </w:r>
      <w:r w:rsidR="20F1C0FF" w:rsidRPr="5547E65E">
        <w:rPr>
          <w:rFonts w:ascii="Times New Roman" w:hAnsi="Times New Roman"/>
          <w:b w:val="0"/>
          <w:bCs w:val="0"/>
          <w:i w:val="0"/>
          <w:iCs w:val="0"/>
          <w:u w:val="single"/>
        </w:rPr>
        <w:t xml:space="preserve">đặt sản phẩm </w:t>
      </w:r>
    </w:p>
    <w:p w14:paraId="1DE45A1B" w14:textId="5C796D88" w:rsidR="00D72C45" w:rsidRDefault="20F1C0FF" w:rsidP="00D72C45">
      <w:r>
        <w:rPr>
          <w:noProof/>
        </w:rPr>
        <w:drawing>
          <wp:inline distT="0" distB="0" distL="0" distR="0" wp14:anchorId="00D1B728" wp14:editId="04668DEF">
            <wp:extent cx="5762626" cy="4333875"/>
            <wp:effectExtent l="0" t="0" r="0" b="0"/>
            <wp:docPr id="43350134" name="Picture 4335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6" cy="4333875"/>
                    </a:xfrm>
                    <a:prstGeom prst="rect">
                      <a:avLst/>
                    </a:prstGeom>
                  </pic:spPr>
                </pic:pic>
              </a:graphicData>
            </a:graphic>
          </wp:inline>
        </w:drawing>
      </w:r>
    </w:p>
    <w:p w14:paraId="5C6173FB" w14:textId="003AF479" w:rsidR="001C480F" w:rsidRPr="00501632" w:rsidRDefault="4243CC6A" w:rsidP="5547E65E">
      <w:pPr>
        <w:pStyle w:val="hinh1"/>
        <w:rPr>
          <w:lang w:val="vi-VN"/>
        </w:rPr>
      </w:pPr>
      <w:bookmarkStart w:id="211" w:name="_Toc186793974"/>
      <w:r>
        <w:t>Hình 2.</w:t>
      </w:r>
      <w:r w:rsidR="006D439D">
        <w:rPr>
          <w:lang w:val="vi-VN"/>
        </w:rPr>
        <w:t>9</w:t>
      </w:r>
      <w:r>
        <w:t xml:space="preserve"> </w:t>
      </w:r>
      <w:r w:rsidRPr="5547E65E">
        <w:rPr>
          <w:lang w:val="vi-VN"/>
        </w:rPr>
        <w:t xml:space="preserve">Mô hình Activity </w:t>
      </w:r>
      <w:r w:rsidR="242B1628" w:rsidRPr="5547E65E">
        <w:rPr>
          <w:lang w:val="vi-VN"/>
        </w:rPr>
        <w:t>đặt sản phẩm</w:t>
      </w:r>
      <w:bookmarkEnd w:id="211"/>
    </w:p>
    <w:p w14:paraId="333A6DF0" w14:textId="02F7A50C" w:rsidR="00D72C45" w:rsidRPr="00E86A43" w:rsidRDefault="7D603967" w:rsidP="5547E65E">
      <w:pPr>
        <w:pStyle w:val="Heading5"/>
        <w:rPr>
          <w:rFonts w:ascii="Times New Roman" w:hAnsi="Times New Roman"/>
          <w:b w:val="0"/>
          <w:bCs w:val="0"/>
          <w:i w:val="0"/>
          <w:iCs w:val="0"/>
          <w:u w:val="single"/>
        </w:rPr>
      </w:pPr>
      <w:r w:rsidRPr="5547E65E">
        <w:rPr>
          <w:rFonts w:ascii="Times New Roman" w:hAnsi="Times New Roman"/>
          <w:b w:val="0"/>
          <w:bCs w:val="0"/>
          <w:i w:val="0"/>
          <w:iCs w:val="0"/>
          <w:u w:val="single"/>
        </w:rPr>
        <w:t xml:space="preserve"> 2.2.2.4.4 Activity quên mật khẩu</w:t>
      </w:r>
    </w:p>
    <w:p w14:paraId="639850A0" w14:textId="2BBA96DF" w:rsidR="00D72C45" w:rsidRDefault="00AF5C53" w:rsidP="00D72C45">
      <w:r>
        <w:rPr>
          <w:noProof/>
        </w:rPr>
        <w:drawing>
          <wp:inline distT="0" distB="0" distL="0" distR="0" wp14:anchorId="581DB44C" wp14:editId="05E7E14A">
            <wp:extent cx="6019800" cy="6080760"/>
            <wp:effectExtent l="0" t="0" r="0" b="0"/>
            <wp:docPr id="14" name="Picture 14" descr="ActivityDiagram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ityDiagramQuenmatkha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6080760"/>
                    </a:xfrm>
                    <a:prstGeom prst="rect">
                      <a:avLst/>
                    </a:prstGeom>
                    <a:noFill/>
                    <a:ln>
                      <a:noFill/>
                    </a:ln>
                  </pic:spPr>
                </pic:pic>
              </a:graphicData>
            </a:graphic>
          </wp:inline>
        </w:drawing>
      </w:r>
    </w:p>
    <w:p w14:paraId="6559EC0E" w14:textId="4E3E64E8" w:rsidR="0074799A" w:rsidRPr="001C480F" w:rsidRDefault="0074799A" w:rsidP="0074799A">
      <w:pPr>
        <w:pStyle w:val="hinh1"/>
      </w:pPr>
      <w:bookmarkStart w:id="212" w:name="_Toc186793975"/>
      <w:r w:rsidRPr="0052746C">
        <w:t>Hình 2.</w:t>
      </w:r>
      <w:r w:rsidR="006D439D">
        <w:rPr>
          <w:lang w:val="vi-VN"/>
        </w:rPr>
        <w:t>10</w:t>
      </w:r>
      <w:r w:rsidRPr="0052746C">
        <w:t xml:space="preserve"> </w:t>
      </w:r>
      <w:r>
        <w:rPr>
          <w:lang w:val="vi-VN"/>
        </w:rPr>
        <w:t>Mô hình Activity Quên mật khẩu</w:t>
      </w:r>
      <w:bookmarkEnd w:id="212"/>
    </w:p>
    <w:p w14:paraId="45C1BE6F" w14:textId="77777777" w:rsidR="0074799A" w:rsidRPr="00D72C45" w:rsidRDefault="0074799A" w:rsidP="00D72C45"/>
    <w:p w14:paraId="34B39100" w14:textId="77777777" w:rsidR="00684D3B" w:rsidRPr="00153C8B" w:rsidRDefault="52EC1EA5" w:rsidP="00153C8B">
      <w:pPr>
        <w:pStyle w:val="Heading2"/>
        <w:rPr>
          <w:rFonts w:ascii="Times New Roman" w:hAnsi="Times New Roman"/>
          <w:i w:val="0"/>
          <w:iCs w:val="0"/>
        </w:rPr>
      </w:pPr>
      <w:bookmarkStart w:id="213" w:name="_Toc154951156"/>
      <w:bookmarkStart w:id="214" w:name="_Toc186793671"/>
      <w:r w:rsidRPr="5547E65E">
        <w:rPr>
          <w:rFonts w:ascii="Times New Roman" w:hAnsi="Times New Roman"/>
          <w:i w:val="0"/>
          <w:iCs w:val="0"/>
        </w:rPr>
        <w:t>2.</w:t>
      </w:r>
      <w:r w:rsidR="754120FB" w:rsidRPr="5547E65E">
        <w:rPr>
          <w:rFonts w:ascii="Times New Roman" w:hAnsi="Times New Roman"/>
          <w:i w:val="0"/>
          <w:iCs w:val="0"/>
        </w:rPr>
        <w:t>3</w:t>
      </w:r>
      <w:r w:rsidRPr="5547E65E">
        <w:rPr>
          <w:rFonts w:ascii="Times New Roman" w:hAnsi="Times New Roman"/>
          <w:i w:val="0"/>
          <w:iCs w:val="0"/>
        </w:rPr>
        <w:t xml:space="preserve"> </w:t>
      </w:r>
      <w:bookmarkEnd w:id="213"/>
      <w:r w:rsidR="354EB91A" w:rsidRPr="5547E65E">
        <w:rPr>
          <w:rFonts w:ascii="Times New Roman" w:hAnsi="Times New Roman"/>
          <w:i w:val="0"/>
          <w:iCs w:val="0"/>
        </w:rPr>
        <w:t>Thiết kế cơ sở dữ liệu</w:t>
      </w:r>
      <w:bookmarkEnd w:id="214"/>
    </w:p>
    <w:p w14:paraId="0E1E2C74" w14:textId="6C4C641C" w:rsidR="00C7263E" w:rsidRDefault="325E90BA" w:rsidP="42E2A3CB">
      <w:pPr>
        <w:pStyle w:val="Heading3"/>
        <w:rPr>
          <w:rFonts w:ascii="Times New Roman" w:hAnsi="Times New Roman"/>
          <w:b w:val="0"/>
          <w:bCs w:val="0"/>
          <w:i/>
          <w:iCs/>
          <w:color w:val="000000"/>
          <w:sz w:val="28"/>
          <w:szCs w:val="28"/>
        </w:rPr>
      </w:pPr>
      <w:bookmarkStart w:id="215" w:name="_Toc154951158"/>
      <w:bookmarkStart w:id="216" w:name="_Toc186793672"/>
      <w:r w:rsidRPr="42E2A3CB">
        <w:rPr>
          <w:rFonts w:ascii="Times New Roman" w:hAnsi="Times New Roman"/>
          <w:b w:val="0"/>
          <w:bCs w:val="0"/>
          <w:i/>
          <w:iCs/>
          <w:color w:val="000000" w:themeColor="text1"/>
          <w:sz w:val="28"/>
          <w:szCs w:val="28"/>
        </w:rPr>
        <w:t>2.3.</w:t>
      </w:r>
      <w:r w:rsidR="0DB7A226" w:rsidRPr="42E2A3CB">
        <w:rPr>
          <w:rFonts w:ascii="Times New Roman" w:hAnsi="Times New Roman"/>
          <w:b w:val="0"/>
          <w:bCs w:val="0"/>
          <w:i/>
          <w:iCs/>
          <w:color w:val="000000" w:themeColor="text1"/>
          <w:sz w:val="28"/>
          <w:szCs w:val="28"/>
        </w:rPr>
        <w:t>1</w:t>
      </w:r>
      <w:r w:rsidRPr="42E2A3CB">
        <w:rPr>
          <w:rFonts w:ascii="Times New Roman" w:hAnsi="Times New Roman"/>
          <w:b w:val="0"/>
          <w:bCs w:val="0"/>
          <w:i/>
          <w:iCs/>
          <w:color w:val="000000" w:themeColor="text1"/>
          <w:sz w:val="28"/>
          <w:szCs w:val="28"/>
        </w:rPr>
        <w:t xml:space="preserve"> </w:t>
      </w:r>
      <w:r w:rsidR="51274653" w:rsidRPr="42E2A3CB">
        <w:rPr>
          <w:rFonts w:ascii="Times New Roman" w:hAnsi="Times New Roman"/>
          <w:b w:val="0"/>
          <w:bCs w:val="0"/>
          <w:i/>
          <w:iCs/>
          <w:color w:val="000000" w:themeColor="text1"/>
          <w:sz w:val="28"/>
          <w:szCs w:val="28"/>
        </w:rPr>
        <w:t>C</w:t>
      </w:r>
      <w:bookmarkEnd w:id="215"/>
      <w:r w:rsidR="4F078646" w:rsidRPr="42E2A3CB">
        <w:rPr>
          <w:rFonts w:ascii="Times New Roman" w:hAnsi="Times New Roman"/>
          <w:b w:val="0"/>
          <w:bCs w:val="0"/>
          <w:i/>
          <w:iCs/>
          <w:color w:val="000000" w:themeColor="text1"/>
          <w:sz w:val="28"/>
          <w:szCs w:val="28"/>
        </w:rPr>
        <w:t>ơ sở dữ liệu</w:t>
      </w:r>
      <w:bookmarkEnd w:id="216"/>
    </w:p>
    <w:p w14:paraId="4243416D" w14:textId="6CD6B961" w:rsidR="008F195A" w:rsidRDefault="7C4C5323" w:rsidP="5547E65E">
      <w:r>
        <w:rPr>
          <w:noProof/>
        </w:rPr>
        <w:drawing>
          <wp:inline distT="0" distB="0" distL="0" distR="0" wp14:anchorId="002CDBDE" wp14:editId="660F8766">
            <wp:extent cx="6105526" cy="3320195"/>
            <wp:effectExtent l="0" t="0" r="0" b="0"/>
            <wp:docPr id="1984912823" name="Picture 19849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5526" cy="3320195"/>
                    </a:xfrm>
                    <a:prstGeom prst="rect">
                      <a:avLst/>
                    </a:prstGeom>
                  </pic:spPr>
                </pic:pic>
              </a:graphicData>
            </a:graphic>
          </wp:inline>
        </w:drawing>
      </w:r>
    </w:p>
    <w:p w14:paraId="369C215A" w14:textId="751A0409" w:rsidR="008F195A" w:rsidRDefault="6CDD6591" w:rsidP="5547E65E">
      <w:r>
        <w:rPr>
          <w:noProof/>
        </w:rPr>
        <w:drawing>
          <wp:inline distT="0" distB="0" distL="0" distR="0" wp14:anchorId="088BD8DA" wp14:editId="2E3BC8E0">
            <wp:extent cx="6191252" cy="2404866"/>
            <wp:effectExtent l="0" t="0" r="0" b="0"/>
            <wp:docPr id="778178372" name="Picture 77817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2" cy="2404866"/>
                    </a:xfrm>
                    <a:prstGeom prst="rect">
                      <a:avLst/>
                    </a:prstGeom>
                  </pic:spPr>
                </pic:pic>
              </a:graphicData>
            </a:graphic>
          </wp:inline>
        </w:drawing>
      </w:r>
    </w:p>
    <w:p w14:paraId="1EB850EA" w14:textId="77777777" w:rsidR="008F195A" w:rsidRDefault="008F195A" w:rsidP="008F195A"/>
    <w:p w14:paraId="2004E4F8" w14:textId="77777777" w:rsidR="008F195A" w:rsidRPr="008F195A" w:rsidRDefault="008F195A" w:rsidP="008F195A"/>
    <w:p w14:paraId="76D0CE44" w14:textId="3C72690E" w:rsidR="00E86A43" w:rsidRPr="00E86A43" w:rsidRDefault="00E86A43" w:rsidP="00E86A43">
      <w:pPr>
        <w:pStyle w:val="hinh1"/>
        <w:rPr>
          <w:lang w:val="vi-VN"/>
        </w:rPr>
      </w:pPr>
      <w:bookmarkStart w:id="217" w:name="_Toc186793976"/>
      <w:r w:rsidRPr="0052746C">
        <w:t>Hình 2.</w:t>
      </w:r>
      <w:r w:rsidR="006D439D">
        <w:rPr>
          <w:lang w:val="vi-VN"/>
        </w:rPr>
        <w:t>11</w:t>
      </w:r>
      <w:r w:rsidRPr="0052746C">
        <w:t xml:space="preserve"> </w:t>
      </w:r>
      <w:r>
        <w:rPr>
          <w:lang w:val="vi-VN"/>
        </w:rPr>
        <w:t>Mô hình cơ sở dữ liệu</w:t>
      </w:r>
      <w:bookmarkEnd w:id="217"/>
    </w:p>
    <w:p w14:paraId="4385EE2E" w14:textId="77777777" w:rsidR="00153C8B" w:rsidRPr="00153C8B" w:rsidRDefault="00153C8B" w:rsidP="00153C8B"/>
    <w:p w14:paraId="040F2EB6" w14:textId="77777777" w:rsidR="00FE5428" w:rsidRPr="00153C8B" w:rsidRDefault="00FE5428" w:rsidP="00153C8B">
      <w:r>
        <w:br w:type="page"/>
      </w:r>
    </w:p>
    <w:p w14:paraId="557FA0FB" w14:textId="77777777" w:rsidR="00D87A27" w:rsidRPr="00AE4ECB" w:rsidRDefault="00D87A27">
      <w:pPr>
        <w:pStyle w:val="TOC3"/>
        <w:spacing w:line="360" w:lineRule="auto"/>
        <w:jc w:val="center"/>
        <w:outlineLvl w:val="0"/>
        <w:rPr>
          <w:b/>
          <w:bCs/>
          <w:color w:val="000000"/>
          <w:sz w:val="32"/>
          <w:szCs w:val="32"/>
        </w:rPr>
      </w:pPr>
      <w:bookmarkStart w:id="218" w:name="_Toc154951160"/>
      <w:bookmarkStart w:id="219" w:name="_Toc186793673"/>
      <w:r w:rsidRPr="00AE4ECB">
        <w:rPr>
          <w:b/>
          <w:bCs/>
          <w:color w:val="000000"/>
          <w:sz w:val="32"/>
          <w:szCs w:val="32"/>
        </w:rPr>
        <w:t xml:space="preserve">Chương 3. </w:t>
      </w:r>
      <w:bookmarkEnd w:id="218"/>
      <w:r w:rsidR="00E062D3">
        <w:rPr>
          <w:b/>
          <w:bCs/>
          <w:color w:val="000000"/>
          <w:sz w:val="32"/>
          <w:szCs w:val="32"/>
        </w:rPr>
        <w:t>KẾT QUẢ THỰC NGHIỆM</w:t>
      </w:r>
      <w:bookmarkEnd w:id="219"/>
      <w:r w:rsidRPr="00AE4ECB">
        <w:rPr>
          <w:b/>
          <w:bCs/>
          <w:color w:val="000000"/>
          <w:sz w:val="32"/>
          <w:szCs w:val="32"/>
        </w:rPr>
        <w:t xml:space="preserve"> </w:t>
      </w:r>
    </w:p>
    <w:p w14:paraId="1C4FA51D" w14:textId="77777777" w:rsidR="00D87A27" w:rsidRPr="0089060C" w:rsidRDefault="00D87A27" w:rsidP="0089060C">
      <w:pPr>
        <w:pStyle w:val="Heading2"/>
        <w:rPr>
          <w:rFonts w:ascii="Times New Roman" w:hAnsi="Times New Roman"/>
          <w:i w:val="0"/>
          <w:iCs w:val="0"/>
        </w:rPr>
      </w:pPr>
      <w:bookmarkStart w:id="220" w:name="_Toc154951161"/>
      <w:bookmarkStart w:id="221" w:name="_Toc186793674"/>
      <w:r w:rsidRPr="0089060C">
        <w:rPr>
          <w:rFonts w:ascii="Times New Roman" w:hAnsi="Times New Roman"/>
          <w:i w:val="0"/>
          <w:iCs w:val="0"/>
        </w:rPr>
        <w:t xml:space="preserve">3.1 </w:t>
      </w:r>
      <w:bookmarkEnd w:id="220"/>
      <w:r w:rsidR="008F195A">
        <w:rPr>
          <w:rFonts w:ascii="Times New Roman" w:hAnsi="Times New Roman"/>
          <w:i w:val="0"/>
          <w:iCs w:val="0"/>
        </w:rPr>
        <w:t>Kết quả</w:t>
      </w:r>
      <w:bookmarkEnd w:id="221"/>
      <w:r w:rsidR="00E75EB7">
        <w:rPr>
          <w:rFonts w:ascii="Times New Roman" w:hAnsi="Times New Roman"/>
          <w:i w:val="0"/>
          <w:iCs w:val="0"/>
        </w:rPr>
        <w:t xml:space="preserve"> </w:t>
      </w:r>
    </w:p>
    <w:p w14:paraId="367DFA8A" w14:textId="4E980305" w:rsidR="00D87A27" w:rsidRPr="0089060C" w:rsidRDefault="3B9B3A26" w:rsidP="5547E65E">
      <w:pPr>
        <w:pStyle w:val="Heading3"/>
        <w:rPr>
          <w:rFonts w:ascii="Times New Roman" w:hAnsi="Times New Roman"/>
          <w:b w:val="0"/>
          <w:bCs w:val="0"/>
          <w:i/>
          <w:iCs/>
          <w:sz w:val="28"/>
          <w:szCs w:val="28"/>
        </w:rPr>
      </w:pPr>
      <w:bookmarkStart w:id="222" w:name="_Toc154951162"/>
      <w:bookmarkStart w:id="223" w:name="_Toc186793675"/>
      <w:r w:rsidRPr="5547E65E">
        <w:rPr>
          <w:rFonts w:ascii="Times New Roman" w:hAnsi="Times New Roman"/>
          <w:b w:val="0"/>
          <w:bCs w:val="0"/>
          <w:i/>
          <w:iCs/>
          <w:sz w:val="28"/>
          <w:szCs w:val="28"/>
        </w:rPr>
        <w:t xml:space="preserve">3.1.1 </w:t>
      </w:r>
      <w:r w:rsidR="1AEDF3B0" w:rsidRPr="5547E65E">
        <w:rPr>
          <w:rFonts w:ascii="Times New Roman" w:hAnsi="Times New Roman"/>
          <w:b w:val="0"/>
          <w:bCs w:val="0"/>
          <w:i/>
          <w:iCs/>
          <w:sz w:val="28"/>
          <w:szCs w:val="28"/>
        </w:rPr>
        <w:t>Các kết quả</w:t>
      </w:r>
      <w:bookmarkEnd w:id="222"/>
      <w:bookmarkEnd w:id="223"/>
    </w:p>
    <w:p w14:paraId="3887B0F8" w14:textId="5A1D71A7" w:rsidR="00F978F2" w:rsidRPr="006D1021" w:rsidRDefault="00F978F2" w:rsidP="5547E65E"/>
    <w:p w14:paraId="22F95EC2" w14:textId="6A0479F7" w:rsidR="00F978F2" w:rsidRPr="006D1021" w:rsidRDefault="0FA24B31" w:rsidP="5547E65E">
      <w:pPr>
        <w:jc w:val="center"/>
      </w:pPr>
      <w:r>
        <w:rPr>
          <w:noProof/>
        </w:rPr>
        <w:drawing>
          <wp:inline distT="0" distB="0" distL="0" distR="0" wp14:anchorId="42D64937" wp14:editId="218CB656">
            <wp:extent cx="1726406" cy="3836458"/>
            <wp:effectExtent l="0" t="0" r="0" b="0"/>
            <wp:docPr id="704033396" name="Picture 70403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06" cy="3836458"/>
                    </a:xfrm>
                    <a:prstGeom prst="rect">
                      <a:avLst/>
                    </a:prstGeom>
                  </pic:spPr>
                </pic:pic>
              </a:graphicData>
            </a:graphic>
          </wp:inline>
        </w:drawing>
      </w:r>
    </w:p>
    <w:p w14:paraId="7ACD36A7" w14:textId="67A40EB8" w:rsidR="5547E65E" w:rsidRDefault="5547E65E" w:rsidP="5547E65E">
      <w:pPr>
        <w:rPr>
          <w:sz w:val="28"/>
          <w:szCs w:val="28"/>
        </w:rPr>
      </w:pPr>
    </w:p>
    <w:p w14:paraId="53B50235" w14:textId="6EE29052" w:rsidR="002C4B2A" w:rsidRDefault="008E4CB7" w:rsidP="5547E65E">
      <w:pPr>
        <w:jc w:val="center"/>
      </w:pPr>
      <w:r w:rsidRPr="42E2A3CB">
        <w:rPr>
          <w:sz w:val="28"/>
          <w:szCs w:val="28"/>
        </w:rPr>
        <w:br w:type="page"/>
      </w:r>
      <w:r w:rsidR="7AEF1538">
        <w:rPr>
          <w:noProof/>
        </w:rPr>
        <w:drawing>
          <wp:inline distT="0" distB="0" distL="0" distR="0" wp14:anchorId="1B9B174F" wp14:editId="2A628B74">
            <wp:extent cx="1847850" cy="4106333"/>
            <wp:effectExtent l="0" t="0" r="0" b="0"/>
            <wp:docPr id="1147849209" name="Picture 114784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850" cy="4106333"/>
                    </a:xfrm>
                    <a:prstGeom prst="rect">
                      <a:avLst/>
                    </a:prstGeom>
                  </pic:spPr>
                </pic:pic>
              </a:graphicData>
            </a:graphic>
          </wp:inline>
        </w:drawing>
      </w:r>
    </w:p>
    <w:p w14:paraId="7BA633DA" w14:textId="4687F9EB" w:rsidR="00E75EB7" w:rsidRPr="00E75EB7" w:rsidRDefault="7AEF1538" w:rsidP="5547E65E">
      <w:pPr>
        <w:jc w:val="center"/>
      </w:pPr>
      <w:r>
        <w:rPr>
          <w:noProof/>
        </w:rPr>
        <w:drawing>
          <wp:inline distT="0" distB="0" distL="0" distR="0" wp14:anchorId="6D405E8E" wp14:editId="7ADDCF31">
            <wp:extent cx="1738789" cy="3863975"/>
            <wp:effectExtent l="0" t="0" r="0" b="0"/>
            <wp:docPr id="2110827502" name="Picture 211082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8789" cy="3863975"/>
                    </a:xfrm>
                    <a:prstGeom prst="rect">
                      <a:avLst/>
                    </a:prstGeom>
                  </pic:spPr>
                </pic:pic>
              </a:graphicData>
            </a:graphic>
          </wp:inline>
        </w:drawing>
      </w:r>
    </w:p>
    <w:p w14:paraId="588E894E" w14:textId="2F31567A" w:rsidR="00E75EB7" w:rsidRPr="00E75EB7" w:rsidRDefault="7AEF1538" w:rsidP="5547E65E">
      <w:pPr>
        <w:jc w:val="center"/>
      </w:pPr>
      <w:r>
        <w:rPr>
          <w:noProof/>
        </w:rPr>
        <w:drawing>
          <wp:inline distT="0" distB="0" distL="0" distR="0" wp14:anchorId="49482C45" wp14:editId="089C9A72">
            <wp:extent cx="1873091" cy="4162425"/>
            <wp:effectExtent l="0" t="0" r="0" b="0"/>
            <wp:docPr id="1800031951" name="Picture 180003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3091" cy="4162425"/>
                    </a:xfrm>
                    <a:prstGeom prst="rect">
                      <a:avLst/>
                    </a:prstGeom>
                  </pic:spPr>
                </pic:pic>
              </a:graphicData>
            </a:graphic>
          </wp:inline>
        </w:drawing>
      </w:r>
    </w:p>
    <w:p w14:paraId="37D2FF67" w14:textId="004A474D" w:rsidR="00E75EB7" w:rsidRPr="00E75EB7" w:rsidRDefault="50BBA468" w:rsidP="5547E65E">
      <w:pPr>
        <w:jc w:val="center"/>
      </w:pPr>
      <w:r>
        <w:rPr>
          <w:noProof/>
        </w:rPr>
        <w:drawing>
          <wp:inline distT="0" distB="0" distL="0" distR="0" wp14:anchorId="12B0403C" wp14:editId="5B73E81D">
            <wp:extent cx="1761649" cy="3914775"/>
            <wp:effectExtent l="0" t="0" r="0" b="0"/>
            <wp:docPr id="1390880592" name="Picture 139088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1649" cy="3914775"/>
                    </a:xfrm>
                    <a:prstGeom prst="rect">
                      <a:avLst/>
                    </a:prstGeom>
                  </pic:spPr>
                </pic:pic>
              </a:graphicData>
            </a:graphic>
          </wp:inline>
        </w:drawing>
      </w:r>
    </w:p>
    <w:p w14:paraId="425D5AF6" w14:textId="14376BA8" w:rsidR="50BBA468" w:rsidRDefault="50BBA468" w:rsidP="42E2A3CB">
      <w:pPr>
        <w:jc w:val="center"/>
      </w:pPr>
      <w:r>
        <w:rPr>
          <w:noProof/>
        </w:rPr>
        <w:drawing>
          <wp:inline distT="0" distB="0" distL="0" distR="0" wp14:anchorId="3BC7B9B6" wp14:editId="77498B5A">
            <wp:extent cx="1743075" cy="3559175"/>
            <wp:effectExtent l="0" t="0" r="0" b="0"/>
            <wp:docPr id="1848831844" name="Picture 184883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3075" cy="3559175"/>
                    </a:xfrm>
                    <a:prstGeom prst="rect">
                      <a:avLst/>
                    </a:prstGeom>
                  </pic:spPr>
                </pic:pic>
              </a:graphicData>
            </a:graphic>
          </wp:inline>
        </w:drawing>
      </w:r>
    </w:p>
    <w:p w14:paraId="62227AE7" w14:textId="06054D1C" w:rsidR="00E75EB7" w:rsidRPr="00E75EB7" w:rsidRDefault="50BBA468" w:rsidP="5547E65E">
      <w:pPr>
        <w:jc w:val="center"/>
      </w:pPr>
      <w:r>
        <w:rPr>
          <w:noProof/>
        </w:rPr>
        <w:drawing>
          <wp:inline distT="0" distB="0" distL="0" distR="0" wp14:anchorId="14BB3096" wp14:editId="6BA014C4">
            <wp:extent cx="1753552" cy="3896784"/>
            <wp:effectExtent l="0" t="0" r="0" b="0"/>
            <wp:docPr id="1137237702" name="Picture 113723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552" cy="3896784"/>
                    </a:xfrm>
                    <a:prstGeom prst="rect">
                      <a:avLst/>
                    </a:prstGeom>
                  </pic:spPr>
                </pic:pic>
              </a:graphicData>
            </a:graphic>
          </wp:inline>
        </w:drawing>
      </w:r>
    </w:p>
    <w:p w14:paraId="02909E6D" w14:textId="3D49C8BB" w:rsidR="42E2A3CB" w:rsidRDefault="42E2A3CB" w:rsidP="42E2A3CB">
      <w:pPr>
        <w:jc w:val="center"/>
      </w:pPr>
    </w:p>
    <w:p w14:paraId="121B3153" w14:textId="7FBCE796" w:rsidR="3DD8C3EE" w:rsidRDefault="3DD8C3EE" w:rsidP="42E2A3CB">
      <w:pPr>
        <w:jc w:val="center"/>
      </w:pPr>
      <w:r>
        <w:rPr>
          <w:noProof/>
        </w:rPr>
        <w:drawing>
          <wp:inline distT="0" distB="0" distL="0" distR="0" wp14:anchorId="07065055" wp14:editId="0D3955DF">
            <wp:extent cx="1819275" cy="4042833"/>
            <wp:effectExtent l="0" t="0" r="0" b="0"/>
            <wp:docPr id="1057406114" name="Picture 105740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9275" cy="4042833"/>
                    </a:xfrm>
                    <a:prstGeom prst="rect">
                      <a:avLst/>
                    </a:prstGeom>
                  </pic:spPr>
                </pic:pic>
              </a:graphicData>
            </a:graphic>
          </wp:inline>
        </w:drawing>
      </w:r>
    </w:p>
    <w:p w14:paraId="56577473" w14:textId="0F6AD032" w:rsidR="42E2A3CB" w:rsidRDefault="42E2A3CB" w:rsidP="42E2A3CB">
      <w:pPr>
        <w:jc w:val="center"/>
      </w:pPr>
    </w:p>
    <w:p w14:paraId="2FD56D8F" w14:textId="6E8B1945" w:rsidR="3DD8C3EE" w:rsidRDefault="3DD8C3EE" w:rsidP="42E2A3CB">
      <w:pPr>
        <w:jc w:val="center"/>
      </w:pPr>
      <w:r>
        <w:rPr>
          <w:noProof/>
        </w:rPr>
        <w:drawing>
          <wp:inline distT="0" distB="0" distL="0" distR="0" wp14:anchorId="1C681C92" wp14:editId="6E2E9C91">
            <wp:extent cx="1641858" cy="3651928"/>
            <wp:effectExtent l="0" t="0" r="0" b="0"/>
            <wp:docPr id="1339678524" name="Picture 133967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1858" cy="3651928"/>
                    </a:xfrm>
                    <a:prstGeom prst="rect">
                      <a:avLst/>
                    </a:prstGeom>
                  </pic:spPr>
                </pic:pic>
              </a:graphicData>
            </a:graphic>
          </wp:inline>
        </w:drawing>
      </w:r>
    </w:p>
    <w:p w14:paraId="6741AA58" w14:textId="2528266E" w:rsidR="42E2A3CB" w:rsidRDefault="42E2A3CB" w:rsidP="42E2A3CB">
      <w:pPr>
        <w:jc w:val="center"/>
      </w:pPr>
    </w:p>
    <w:p w14:paraId="1DBFBA21" w14:textId="0BC01029" w:rsidR="42E2A3CB" w:rsidRDefault="42E2A3CB" w:rsidP="42E2A3CB">
      <w:pPr>
        <w:jc w:val="center"/>
      </w:pPr>
    </w:p>
    <w:p w14:paraId="3D5ABBA0" w14:textId="71FDB1F1" w:rsidR="42E2A3CB" w:rsidRDefault="42E2A3CB" w:rsidP="42E2A3CB">
      <w:pPr>
        <w:jc w:val="center"/>
      </w:pPr>
      <w:r>
        <w:br w:type="page"/>
      </w:r>
      <w:r w:rsidR="05359BDD">
        <w:rPr>
          <w:noProof/>
        </w:rPr>
        <w:drawing>
          <wp:inline distT="0" distB="0" distL="0" distR="0" wp14:anchorId="02A26B7B" wp14:editId="4670BDD0">
            <wp:extent cx="1470184" cy="3267075"/>
            <wp:effectExtent l="0" t="0" r="0" b="0"/>
            <wp:docPr id="2067582144" name="Picture 206758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0184" cy="3267075"/>
                    </a:xfrm>
                    <a:prstGeom prst="rect">
                      <a:avLst/>
                    </a:prstGeom>
                  </pic:spPr>
                </pic:pic>
              </a:graphicData>
            </a:graphic>
          </wp:inline>
        </w:drawing>
      </w:r>
    </w:p>
    <w:p w14:paraId="2ECDDD73" w14:textId="0671005E" w:rsidR="42E2A3CB" w:rsidRDefault="42E2A3CB" w:rsidP="42E2A3CB">
      <w:pPr>
        <w:jc w:val="center"/>
      </w:pPr>
    </w:p>
    <w:p w14:paraId="3169AF8D" w14:textId="2807BF01" w:rsidR="7773EACF" w:rsidRDefault="7773EACF" w:rsidP="42E2A3CB">
      <w:pPr>
        <w:jc w:val="center"/>
      </w:pPr>
      <w:r>
        <w:rPr>
          <w:noProof/>
        </w:rPr>
        <w:drawing>
          <wp:inline distT="0" distB="0" distL="0" distR="0" wp14:anchorId="603E6DE2" wp14:editId="231DB9E1">
            <wp:extent cx="1495901" cy="3324225"/>
            <wp:effectExtent l="0" t="0" r="0" b="0"/>
            <wp:docPr id="1584346656" name="Picture 158434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95901" cy="3324225"/>
                    </a:xfrm>
                    <a:prstGeom prst="rect">
                      <a:avLst/>
                    </a:prstGeom>
                  </pic:spPr>
                </pic:pic>
              </a:graphicData>
            </a:graphic>
          </wp:inline>
        </w:drawing>
      </w:r>
    </w:p>
    <w:p w14:paraId="4E654BA9" w14:textId="278F80DA" w:rsidR="7773EACF" w:rsidRDefault="7773EACF" w:rsidP="42E2A3CB">
      <w:pPr>
        <w:jc w:val="center"/>
      </w:pPr>
      <w:r>
        <w:rPr>
          <w:noProof/>
        </w:rPr>
        <w:drawing>
          <wp:inline distT="0" distB="0" distL="0" distR="0" wp14:anchorId="4514F50F" wp14:editId="5709841A">
            <wp:extent cx="1853565" cy="4119033"/>
            <wp:effectExtent l="0" t="0" r="0" b="0"/>
            <wp:docPr id="310578569" name="Picture 31057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3565" cy="4119033"/>
                    </a:xfrm>
                    <a:prstGeom prst="rect">
                      <a:avLst/>
                    </a:prstGeom>
                  </pic:spPr>
                </pic:pic>
              </a:graphicData>
            </a:graphic>
          </wp:inline>
        </w:drawing>
      </w:r>
    </w:p>
    <w:p w14:paraId="61717184" w14:textId="727B052E" w:rsidR="42E2A3CB" w:rsidRDefault="42E2A3CB" w:rsidP="42E2A3CB">
      <w:pPr>
        <w:jc w:val="center"/>
      </w:pPr>
    </w:p>
    <w:p w14:paraId="0567EDFA" w14:textId="65E56A01" w:rsidR="7773EACF" w:rsidRDefault="7773EACF" w:rsidP="42E2A3CB">
      <w:pPr>
        <w:jc w:val="center"/>
      </w:pPr>
      <w:r>
        <w:rPr>
          <w:noProof/>
        </w:rPr>
        <w:drawing>
          <wp:inline distT="0" distB="0" distL="0" distR="0" wp14:anchorId="76695099" wp14:editId="74F43105">
            <wp:extent cx="1771650" cy="3937000"/>
            <wp:effectExtent l="0" t="0" r="0" b="0"/>
            <wp:docPr id="227516585" name="Picture 2275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1650" cy="3937000"/>
                    </a:xfrm>
                    <a:prstGeom prst="rect">
                      <a:avLst/>
                    </a:prstGeom>
                  </pic:spPr>
                </pic:pic>
              </a:graphicData>
            </a:graphic>
          </wp:inline>
        </w:drawing>
      </w:r>
    </w:p>
    <w:p w14:paraId="2F384552" w14:textId="2AB8BB9A" w:rsidR="42E2A3CB" w:rsidRDefault="42E2A3CB">
      <w:r>
        <w:br w:type="page"/>
      </w:r>
    </w:p>
    <w:p w14:paraId="42066196" w14:textId="44595155" w:rsidR="2C9CB192" w:rsidRDefault="2C9CB192" w:rsidP="42E2A3CB">
      <w:pPr>
        <w:jc w:val="center"/>
      </w:pPr>
      <w:r>
        <w:rPr>
          <w:noProof/>
        </w:rPr>
        <w:drawing>
          <wp:inline distT="0" distB="0" distL="0" distR="0" wp14:anchorId="07BB8E9A" wp14:editId="3E5599A5">
            <wp:extent cx="1885950" cy="4191000"/>
            <wp:effectExtent l="0" t="0" r="0" b="0"/>
            <wp:docPr id="1181408575" name="Picture 11814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5950" cy="4191000"/>
                    </a:xfrm>
                    <a:prstGeom prst="rect">
                      <a:avLst/>
                    </a:prstGeom>
                  </pic:spPr>
                </pic:pic>
              </a:graphicData>
            </a:graphic>
          </wp:inline>
        </w:drawing>
      </w:r>
    </w:p>
    <w:p w14:paraId="0429B0CC" w14:textId="7DF7875C" w:rsidR="42E2A3CB" w:rsidRDefault="42E2A3CB" w:rsidP="42E2A3CB">
      <w:pPr>
        <w:jc w:val="center"/>
      </w:pPr>
    </w:p>
    <w:p w14:paraId="2D392BF9" w14:textId="2369B6DF" w:rsidR="2C9CB192" w:rsidRDefault="2C9CB192" w:rsidP="42E2A3CB">
      <w:pPr>
        <w:jc w:val="center"/>
      </w:pPr>
      <w:r>
        <w:rPr>
          <w:noProof/>
        </w:rPr>
        <w:drawing>
          <wp:inline distT="0" distB="0" distL="0" distR="0" wp14:anchorId="70729AAD" wp14:editId="05238297">
            <wp:extent cx="1896428" cy="4214283"/>
            <wp:effectExtent l="0" t="0" r="0" b="0"/>
            <wp:docPr id="385116614" name="Picture 3851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96428" cy="4214283"/>
                    </a:xfrm>
                    <a:prstGeom prst="rect">
                      <a:avLst/>
                    </a:prstGeom>
                  </pic:spPr>
                </pic:pic>
              </a:graphicData>
            </a:graphic>
          </wp:inline>
        </w:drawing>
      </w:r>
    </w:p>
    <w:p w14:paraId="6FADD537" w14:textId="4E6569FE" w:rsidR="42E2A3CB" w:rsidRDefault="42E2A3CB">
      <w:r>
        <w:br w:type="page"/>
      </w:r>
    </w:p>
    <w:p w14:paraId="75302789" w14:textId="6758BB91" w:rsidR="42E2A3CB" w:rsidRDefault="42E2A3CB" w:rsidP="42E2A3CB">
      <w:pPr>
        <w:jc w:val="center"/>
      </w:pPr>
    </w:p>
    <w:p w14:paraId="1552D9BA" w14:textId="1E9E9C5E" w:rsidR="5547E65E" w:rsidRDefault="5547E65E" w:rsidP="5547E65E">
      <w:pPr>
        <w:jc w:val="center"/>
      </w:pPr>
    </w:p>
    <w:p w14:paraId="5FD1CCFA" w14:textId="77777777" w:rsidR="0094356E" w:rsidRPr="00AE4ECB" w:rsidRDefault="0094356E">
      <w:pPr>
        <w:pStyle w:val="TOC3"/>
        <w:spacing w:line="360" w:lineRule="auto"/>
        <w:jc w:val="center"/>
        <w:outlineLvl w:val="0"/>
        <w:rPr>
          <w:b/>
          <w:bCs/>
          <w:color w:val="000000"/>
          <w:sz w:val="32"/>
          <w:szCs w:val="32"/>
        </w:rPr>
      </w:pPr>
      <w:bookmarkStart w:id="224" w:name="_Toc154951175"/>
      <w:bookmarkStart w:id="225" w:name="_Toc186793676"/>
      <w:r w:rsidRPr="00AE4ECB">
        <w:rPr>
          <w:b/>
          <w:bCs/>
          <w:color w:val="000000"/>
          <w:sz w:val="32"/>
          <w:szCs w:val="32"/>
        </w:rPr>
        <w:t xml:space="preserve">Chương 4. </w:t>
      </w:r>
      <w:bookmarkEnd w:id="224"/>
      <w:r w:rsidR="00E062D3">
        <w:rPr>
          <w:b/>
          <w:bCs/>
          <w:color w:val="000000"/>
          <w:sz w:val="32"/>
          <w:szCs w:val="32"/>
        </w:rPr>
        <w:t>KẾT LUẬN VÀ KIẾN NGHỊ</w:t>
      </w:r>
      <w:bookmarkEnd w:id="225"/>
    </w:p>
    <w:p w14:paraId="0EB18397" w14:textId="77777777" w:rsidR="00D87A27" w:rsidRDefault="0094356E" w:rsidP="0089060C">
      <w:pPr>
        <w:pStyle w:val="Heading2"/>
        <w:rPr>
          <w:rFonts w:ascii="Times New Roman" w:hAnsi="Times New Roman"/>
          <w:i w:val="0"/>
          <w:iCs w:val="0"/>
        </w:rPr>
      </w:pPr>
      <w:bookmarkStart w:id="226" w:name="_Toc154951176"/>
      <w:bookmarkStart w:id="227" w:name="_Toc186793677"/>
      <w:r w:rsidRPr="42E2A3CB">
        <w:rPr>
          <w:rFonts w:ascii="Times New Roman" w:hAnsi="Times New Roman"/>
          <w:i w:val="0"/>
          <w:iCs w:val="0"/>
        </w:rPr>
        <w:t>4.1</w:t>
      </w:r>
      <w:r w:rsidR="00C43613" w:rsidRPr="42E2A3CB">
        <w:rPr>
          <w:rFonts w:ascii="Times New Roman" w:hAnsi="Times New Roman"/>
          <w:i w:val="0"/>
          <w:iCs w:val="0"/>
        </w:rPr>
        <w:t xml:space="preserve"> </w:t>
      </w:r>
      <w:bookmarkEnd w:id="226"/>
      <w:r w:rsidR="00E75EB7" w:rsidRPr="42E2A3CB">
        <w:rPr>
          <w:rFonts w:ascii="Times New Roman" w:hAnsi="Times New Roman"/>
          <w:i w:val="0"/>
          <w:iCs w:val="0"/>
        </w:rPr>
        <w:t>Kết luận chung</w:t>
      </w:r>
      <w:bookmarkEnd w:id="227"/>
    </w:p>
    <w:p w14:paraId="3064C999" w14:textId="19C40049" w:rsidR="14699E60" w:rsidRDefault="14699E60" w:rsidP="42E2A3CB">
      <w:pPr>
        <w:spacing w:line="360" w:lineRule="auto"/>
        <w:rPr>
          <w:color w:val="000000" w:themeColor="text1"/>
          <w:sz w:val="26"/>
          <w:szCs w:val="26"/>
        </w:rPr>
      </w:pPr>
      <w:r w:rsidRPr="42E2A3CB">
        <w:rPr>
          <w:color w:val="000000" w:themeColor="text1"/>
          <w:sz w:val="26"/>
          <w:szCs w:val="26"/>
        </w:rPr>
        <w:t>Trong thời đại công nghệ số hóa phát triển mạnh mẽ, việc xây dựng nền tảng bán nội thất hiện đại trên Flutter không chỉ đáp ứng nhu cầu của thị trường mà còn góp phần định hình lại cách người tiêu dùng tiếp cận và mua sắm sản phẩm nội thất. Nền tảng này mang đến sự kết hợp hoàn hảo giữa công nghệ tiên tiến và trải nghiệm người dùng tối ưu, tạo ra một không gian mua sắm thông minh, tiện lợi và hiện đại.</w:t>
      </w:r>
      <w:r w:rsidR="01B4F126" w:rsidRPr="42E2A3CB">
        <w:rPr>
          <w:color w:val="000000" w:themeColor="text1"/>
          <w:sz w:val="26"/>
          <w:szCs w:val="26"/>
        </w:rPr>
        <w:t xml:space="preserve"> </w:t>
      </w:r>
      <w:r w:rsidRPr="42E2A3CB">
        <w:rPr>
          <w:color w:val="000000" w:themeColor="text1"/>
          <w:sz w:val="26"/>
          <w:szCs w:val="26"/>
        </w:rPr>
        <w:t>Ứng dụng trên Flutter đã chứng minh được tính hiệu quả nhờ vào khả năng xây dựng đa nền tảng, tối ưu hóa chi phí phát triển và vận hành, đồng thời đảm bảo giao diện đồng nhất trên cả hai hệ điều hành Android và iOS. Những tính năng tích hợp như quản lý sản phẩm, danh mục, tài khoản người dùng và báo cáo thống kê không chỉ hỗ trợ doanh nghiệp trong việc tổ chức và theo dõi vận hành mà còn cải thiện sự tương tác giữa người bán và khách hàng. Điều này tạo nên một hệ sinh thái kinh doanh toàn diện, nơi mọi quy trình đều được tự động hóa và tối ưu hóa.</w:t>
      </w:r>
    </w:p>
    <w:p w14:paraId="5AD75AFC" w14:textId="00C39835" w:rsidR="14699E60" w:rsidRDefault="14699E60" w:rsidP="42E2A3CB">
      <w:pPr>
        <w:spacing w:line="360" w:lineRule="auto"/>
        <w:rPr>
          <w:color w:val="000000" w:themeColor="text1"/>
          <w:sz w:val="26"/>
          <w:szCs w:val="26"/>
        </w:rPr>
      </w:pPr>
      <w:r w:rsidRPr="42E2A3CB">
        <w:rPr>
          <w:color w:val="000000" w:themeColor="text1"/>
          <w:sz w:val="26"/>
          <w:szCs w:val="26"/>
        </w:rPr>
        <w:t>Về phía khách hàng, ứng dụng mang lại trải nghiệm mua sắm liền mạch với các tính năng nổi bật như tìm kiếm sản phẩm, lưu danh sách yêu thích, đồng bộ hóa dữ liệu trên nhiều thiết bị, và nhận thông báo cập nhật sản phẩm mới. Những tiện ích này không chỉ tạo sự hài lòng mà còn thúc đẩy khách hàng quay lại sử dụng dịch vụ, đồng thời xây dựng mối quan hệ lâu dài giữa doanh nghiệp và người tiêu dùng.</w:t>
      </w:r>
    </w:p>
    <w:p w14:paraId="75E80D44" w14:textId="3FE40180" w:rsidR="14699E60" w:rsidRDefault="14699E60" w:rsidP="42E2A3CB">
      <w:pPr>
        <w:spacing w:line="360" w:lineRule="auto"/>
        <w:rPr>
          <w:color w:val="000000" w:themeColor="text1"/>
          <w:sz w:val="26"/>
          <w:szCs w:val="26"/>
        </w:rPr>
      </w:pPr>
      <w:r w:rsidRPr="42E2A3CB">
        <w:rPr>
          <w:color w:val="000000" w:themeColor="text1"/>
          <w:sz w:val="26"/>
          <w:szCs w:val="26"/>
        </w:rPr>
        <w:t>Việc sử dụng Flutter trong phát triển nền tảng bán nội thất cũng tạo ra sự linh hoạt trong việc mở rộng tính năng, cập nhật giao diện và triển khai các cải tiến kỹ thuật. Điều này đặc biệt quan trọng trong bối cảnh thị trường liên tục thay đổi, đòi hỏi các doanh nghiệp phải nhanh chóng thích nghi với xu hướng và nhu cầu mới của khách hàng.</w:t>
      </w:r>
    </w:p>
    <w:p w14:paraId="23D83CE9" w14:textId="317EB095" w:rsidR="14699E60" w:rsidRDefault="14699E60" w:rsidP="42E2A3CB">
      <w:pPr>
        <w:spacing w:line="360" w:lineRule="auto"/>
        <w:rPr>
          <w:color w:val="000000" w:themeColor="text1"/>
          <w:sz w:val="26"/>
          <w:szCs w:val="26"/>
        </w:rPr>
      </w:pPr>
      <w:r w:rsidRPr="42E2A3CB">
        <w:rPr>
          <w:color w:val="000000" w:themeColor="text1"/>
          <w:sz w:val="26"/>
          <w:szCs w:val="26"/>
        </w:rPr>
        <w:t>Từ góc độ kinh doanh, nền tảng này còn cung cấp các giải pháp thúc đẩy doanh thu và tối ưu hóa lợi nhuận thông qua các gói dịch vụ linh hoạt như miễn phí và VIP. Việc cung cấp quyền truy cập ưu tiên, loại bỏ quảng cáo, và các ưu đãi độc quyền giúp doanh nghiệp không chỉ duy trì nguồn thu ổn định mà còn tăng cường sức cạnh tranh trên thị trường.</w:t>
      </w:r>
    </w:p>
    <w:p w14:paraId="1C8143EB" w14:textId="65F779EC" w:rsidR="14699E60" w:rsidRDefault="14699E60" w:rsidP="42E2A3CB">
      <w:pPr>
        <w:spacing w:line="360" w:lineRule="auto"/>
        <w:rPr>
          <w:color w:val="000000" w:themeColor="text1"/>
          <w:sz w:val="26"/>
          <w:szCs w:val="26"/>
        </w:rPr>
      </w:pPr>
      <w:r w:rsidRPr="42E2A3CB">
        <w:rPr>
          <w:color w:val="000000" w:themeColor="text1"/>
          <w:sz w:val="26"/>
          <w:szCs w:val="26"/>
        </w:rPr>
        <w:t>Hơn thế nữa, ứng dụng bán nội thất hiện đại còn góp phần thúc đẩy văn hóa mua sắm trực tuyến, giúp khách hàng tiếp cận các sản phẩm chất lượng với sự tiện nghi tối đa. Điều này không chỉ nâng cao giá trị thương hiệu của doanh nghiệp mà còn tạo nên tác động tích cực đến thói quen tiêu dùng của người dân, góp phần thúc đẩy sự phát triển của ngành nội thất số.</w:t>
      </w:r>
    </w:p>
    <w:p w14:paraId="0FD04A07" w14:textId="1D5C5ABE" w:rsidR="14699E60" w:rsidRDefault="14699E60" w:rsidP="42E2A3CB">
      <w:pPr>
        <w:spacing w:line="360" w:lineRule="auto"/>
        <w:rPr>
          <w:color w:val="000000" w:themeColor="text1"/>
          <w:sz w:val="26"/>
          <w:szCs w:val="26"/>
        </w:rPr>
      </w:pPr>
      <w:r w:rsidRPr="42E2A3CB">
        <w:rPr>
          <w:color w:val="000000" w:themeColor="text1"/>
          <w:sz w:val="26"/>
          <w:szCs w:val="26"/>
        </w:rPr>
        <w:t>Tóm lại, việc đầu tư xây dựng và phát triển nền tảng bán nội thất trên Flutter là một bước đi chiến lược, mở ra cơ hội không giới hạn cho cả doanh nghiệp và khách hàng. Đây không chỉ là công cụ hỗ trợ kinh doanh mà còn là giải pháp toàn diện giúp doanh nghiệp vượt qua thách thức, nâng cao hiệu quả hoạt động và đáp ứng nhu cầu ngày càng đa dạng của thị trường. Với sự đầu tư hợp lý và tầm nhìn dài hạn, nền tảng này sẽ trở thành một phần không thể thiếu trong hệ sinh thái kinh doanh nội thất trực tuyến, góp phần đưa ngành nội thất số lên một tầm cao mới trong tương lai.</w:t>
      </w:r>
    </w:p>
    <w:p w14:paraId="44EB7D0D" w14:textId="68658FF1" w:rsidR="006C4E6A" w:rsidRDefault="006C4E6A" w:rsidP="42E2A3CB">
      <w:pPr>
        <w:pStyle w:val="Heading2"/>
        <w:rPr>
          <w:rFonts w:ascii="Times New Roman" w:hAnsi="Times New Roman"/>
          <w:i w:val="0"/>
          <w:iCs w:val="0"/>
        </w:rPr>
      </w:pPr>
      <w:bookmarkStart w:id="228" w:name="_Toc154951181"/>
      <w:bookmarkStart w:id="229" w:name="_Toc186793678"/>
      <w:r w:rsidRPr="42E2A3CB">
        <w:rPr>
          <w:rFonts w:ascii="Times New Roman" w:hAnsi="Times New Roman"/>
          <w:i w:val="0"/>
          <w:iCs w:val="0"/>
        </w:rPr>
        <w:t xml:space="preserve">4.2 </w:t>
      </w:r>
      <w:bookmarkEnd w:id="228"/>
      <w:r w:rsidR="00AF6257" w:rsidRPr="42E2A3CB">
        <w:rPr>
          <w:rFonts w:ascii="Times New Roman" w:hAnsi="Times New Roman"/>
          <w:i w:val="0"/>
          <w:iCs w:val="0"/>
        </w:rPr>
        <w:t>Nội dung đã làm được</w:t>
      </w:r>
      <w:bookmarkEnd w:id="229"/>
    </w:p>
    <w:p w14:paraId="65219895" w14:textId="2A0CC565" w:rsidR="40951502" w:rsidRDefault="40951502" w:rsidP="42E2A3CB">
      <w:pPr>
        <w:spacing w:line="360" w:lineRule="auto"/>
        <w:rPr>
          <w:color w:val="000000" w:themeColor="text1"/>
          <w:sz w:val="26"/>
          <w:szCs w:val="26"/>
        </w:rPr>
      </w:pPr>
      <w:r w:rsidRPr="42E2A3CB">
        <w:rPr>
          <w:color w:val="000000" w:themeColor="text1"/>
          <w:sz w:val="26"/>
          <w:szCs w:val="26"/>
        </w:rPr>
        <w:t>Thiết kế giao diện ứng dụng trực quan, đảm bảo tính thẩm mỹ và trải nghiệm người dùng cao.</w:t>
      </w:r>
    </w:p>
    <w:p w14:paraId="27742BF1" w14:textId="04910963" w:rsidR="40951502" w:rsidRDefault="40951502" w:rsidP="42E2A3CB">
      <w:pPr>
        <w:spacing w:line="360" w:lineRule="auto"/>
        <w:rPr>
          <w:color w:val="000000" w:themeColor="text1"/>
          <w:sz w:val="26"/>
          <w:szCs w:val="26"/>
        </w:rPr>
      </w:pPr>
      <w:r w:rsidRPr="42E2A3CB">
        <w:rPr>
          <w:color w:val="000000" w:themeColor="text1"/>
          <w:sz w:val="26"/>
          <w:szCs w:val="26"/>
        </w:rPr>
        <w:t>Xây dựng các thành phần giao diện như danh mục sản phẩm, chi tiết sản phẩm, giỏ hàng, và thanh toán.</w:t>
      </w:r>
    </w:p>
    <w:p w14:paraId="55E21598" w14:textId="65B215A4" w:rsidR="40951502" w:rsidRDefault="40951502" w:rsidP="42E2A3CB">
      <w:pPr>
        <w:spacing w:line="360" w:lineRule="auto"/>
        <w:rPr>
          <w:color w:val="000000" w:themeColor="text1"/>
          <w:sz w:val="26"/>
          <w:szCs w:val="26"/>
        </w:rPr>
      </w:pPr>
      <w:r w:rsidRPr="42E2A3CB">
        <w:rPr>
          <w:color w:val="000000" w:themeColor="text1"/>
          <w:sz w:val="26"/>
          <w:szCs w:val="26"/>
        </w:rPr>
        <w:t>Sử dụng Flutter Widgets để tối ưu hóa hiệu năng và đồng nhất giao diện trên cả hai nền tảng Android và iOS.</w:t>
      </w:r>
    </w:p>
    <w:p w14:paraId="16C1E63C" w14:textId="77777777" w:rsidR="008A764F" w:rsidRPr="008A764F" w:rsidRDefault="0094356E" w:rsidP="008A764F">
      <w:pPr>
        <w:pStyle w:val="Heading2"/>
        <w:rPr>
          <w:rFonts w:ascii="Times New Roman" w:hAnsi="Times New Roman"/>
          <w:i w:val="0"/>
          <w:iCs w:val="0"/>
        </w:rPr>
      </w:pPr>
      <w:bookmarkStart w:id="230" w:name="_Toc154951185"/>
      <w:bookmarkStart w:id="231" w:name="_Toc186793679"/>
      <w:r w:rsidRPr="42E2A3CB">
        <w:rPr>
          <w:rFonts w:ascii="Times New Roman" w:hAnsi="Times New Roman"/>
          <w:i w:val="0"/>
          <w:iCs w:val="0"/>
        </w:rPr>
        <w:t>4.</w:t>
      </w:r>
      <w:r w:rsidR="002E5A64" w:rsidRPr="42E2A3CB">
        <w:rPr>
          <w:rFonts w:ascii="Times New Roman" w:hAnsi="Times New Roman"/>
          <w:i w:val="0"/>
          <w:iCs w:val="0"/>
        </w:rPr>
        <w:t>3</w:t>
      </w:r>
      <w:r w:rsidRPr="42E2A3CB">
        <w:rPr>
          <w:rFonts w:ascii="Times New Roman" w:hAnsi="Times New Roman"/>
          <w:i w:val="0"/>
          <w:iCs w:val="0"/>
        </w:rPr>
        <w:t xml:space="preserve"> </w:t>
      </w:r>
      <w:bookmarkEnd w:id="230"/>
      <w:r w:rsidR="00F75802" w:rsidRPr="42E2A3CB">
        <w:rPr>
          <w:rFonts w:ascii="Times New Roman" w:hAnsi="Times New Roman"/>
          <w:i w:val="0"/>
          <w:iCs w:val="0"/>
        </w:rPr>
        <w:t>Hướng phát triển</w:t>
      </w:r>
      <w:bookmarkEnd w:id="231"/>
    </w:p>
    <w:p w14:paraId="03025F39" w14:textId="6A8177B6" w:rsidR="44652ECC" w:rsidRDefault="44652ECC" w:rsidP="42E2A3CB">
      <w:pPr>
        <w:spacing w:line="360" w:lineRule="auto"/>
        <w:rPr>
          <w:color w:val="000000" w:themeColor="text1"/>
          <w:sz w:val="26"/>
          <w:szCs w:val="26"/>
        </w:rPr>
      </w:pPr>
      <w:r w:rsidRPr="42E2A3CB">
        <w:rPr>
          <w:color w:val="000000" w:themeColor="text1"/>
          <w:sz w:val="26"/>
          <w:szCs w:val="26"/>
        </w:rPr>
        <w:t>Để đáp ứng tốt hơn nhu cầu của thị trường và khách hàng, ứng dụng bán nội thất hiện đại trên nền tảng Flutter cần được phát triển thêm nhiều tính năng và giải pháp mới. Điều này không chỉ nâng cao trải nghiệm người dùng mà còn giúp doanh nghiệp tối ưu hóa vận hành, gia tăng khả năng cạnh tranh và tạo dựng nền tảng phát triển bền vững. Một trong những hướng đi quan trọng là tích hợp trí tuệ nhân tạo (AI) và học máy (Machine Learning) vào hệ thống. AI có thể phân tích dữ liệu khách hàng để hiểu rõ hơn về sở thích, nhu cầu và hành vi mua sắm, từ đó gợi ý các sản phẩm phù hợp, cá nhân hóa trải nghiệm mua sắm và nâng cao sự hài lòng của người dùng. Bên cạnh đó, AI còn giúp dự đoán xu hướng thị trường và hỗ trợ doanh nghiệp xây dựng chiến lược kinh doanh hiệu quả hơn.</w:t>
      </w:r>
    </w:p>
    <w:p w14:paraId="18972165" w14:textId="6AF450D8" w:rsidR="44652ECC" w:rsidRDefault="44652ECC" w:rsidP="42E2A3CB">
      <w:pPr>
        <w:spacing w:line="360" w:lineRule="auto"/>
        <w:rPr>
          <w:color w:val="000000" w:themeColor="text1"/>
          <w:sz w:val="26"/>
          <w:szCs w:val="26"/>
        </w:rPr>
      </w:pPr>
      <w:r w:rsidRPr="42E2A3CB">
        <w:rPr>
          <w:color w:val="000000" w:themeColor="text1"/>
          <w:sz w:val="26"/>
          <w:szCs w:val="26"/>
        </w:rPr>
        <w:t>Việc nâng cấp hệ thống quản lý sản phẩm và tài khoản người dùng cũng là một yếu tố cần thiết. Hệ thống quản lý sản phẩm cần linh hoạt, cho phép doanh nghiệp cập nhật thông tin, trạng thái tồn kho và giá cả dễ dàng. Đồng thời, tính năng quản lý tài khoản người dùng cần hỗ trợ lưu lịch sử mua hàng, đồng bộ hóa dữ liệu trên nhiều thiết bị và cung cấp danh sách sản phẩm yêu thích. Bên cạnh đó, tích hợp khả năng theo dõi chi tiết đơn hàng sẽ mang lại sự minh bạch và tiện lợi cho cả doanh nghiệp và khách hàng. Những cải tiến này không chỉ tối ưu hóa quy trình vận hành mà còn nâng cao sự hài lòng của khách hàng.</w:t>
      </w:r>
    </w:p>
    <w:p w14:paraId="1F965FCE" w14:textId="074A0109" w:rsidR="44652ECC" w:rsidRDefault="44652ECC" w:rsidP="42E2A3CB">
      <w:pPr>
        <w:spacing w:line="360" w:lineRule="auto"/>
        <w:rPr>
          <w:color w:val="000000" w:themeColor="text1"/>
          <w:sz w:val="26"/>
          <w:szCs w:val="26"/>
        </w:rPr>
      </w:pPr>
      <w:r w:rsidRPr="42E2A3CB">
        <w:rPr>
          <w:color w:val="000000" w:themeColor="text1"/>
          <w:sz w:val="26"/>
          <w:szCs w:val="26"/>
        </w:rPr>
        <w:t>Phát triển tính năng thanh toán trực tuyến và dịch vụ VIP cũng đóng vai trò quan trọng trong việc cải thiện trải nghiệm người dùng. Hệ thống thanh toán cần hỗ trợ đa dạng phương thức như thẻ tín dụng, ví điện tử và các cổng thanh toán quốc tế, đảm bảo sự an toàn và tiện lợi trong giao dịch. Dịch vụ VIP cần cung cấp các đặc quyền như truy cập sớm vào sản phẩm mới, loại bỏ quảng cáo và nhận các ưu đãi độc quyền, giúp tăng giá trị dịch vụ và tạo nguồn thu ổn định cho doanh nghiệp.</w:t>
      </w:r>
    </w:p>
    <w:p w14:paraId="700D9C4B" w14:textId="130DADF9" w:rsidR="44652ECC" w:rsidRDefault="44652ECC" w:rsidP="42E2A3CB">
      <w:pPr>
        <w:spacing w:line="360" w:lineRule="auto"/>
        <w:rPr>
          <w:color w:val="000000" w:themeColor="text1"/>
          <w:sz w:val="26"/>
          <w:szCs w:val="26"/>
        </w:rPr>
      </w:pPr>
      <w:r w:rsidRPr="42E2A3CB">
        <w:rPr>
          <w:color w:val="000000" w:themeColor="text1"/>
          <w:sz w:val="26"/>
          <w:szCs w:val="26"/>
        </w:rPr>
        <w:t>Bên cạnh đó, việc phát triển công cụ tương tác và xây dựng cộng đồng người dùng sẽ giúp tạo sự gắn kết lâu dài giữa khách hàng và doanh nghiệp. Hệ thống bình luận, đánh giá sản phẩm và chương trình khách hàng thân thiết như tích điểm thưởng hoặc giảm giá là những yếu tố quan trọng để khuyến khích khách hàng quay lại mua sắm. Ngoài ra, tính năng chia sẻ sản phẩm lên mạng xã hội sẽ mở rộng khả năng tiếp cận khách hàng mới và tăng độ nhận diện thương hiệu.</w:t>
      </w:r>
    </w:p>
    <w:p w14:paraId="2E8AC07E" w14:textId="13C6B3EB" w:rsidR="44652ECC" w:rsidRDefault="44652ECC" w:rsidP="42E2A3CB">
      <w:pPr>
        <w:spacing w:line="360" w:lineRule="auto"/>
        <w:rPr>
          <w:color w:val="000000" w:themeColor="text1"/>
          <w:sz w:val="26"/>
          <w:szCs w:val="26"/>
        </w:rPr>
      </w:pPr>
      <w:r w:rsidRPr="42E2A3CB">
        <w:rPr>
          <w:color w:val="000000" w:themeColor="text1"/>
          <w:sz w:val="26"/>
          <w:szCs w:val="26"/>
        </w:rPr>
        <w:t>Đảm bảo an ninh và bảo mật thông tin người dùng cũng là một trong những yếu tố then chốt cần được chú trọng. Hệ thống cần tích hợp mã hóa dữ liệu và chứng chỉ SSL để bảo vệ thông tin cá nhân và giao dịch. Đồng thời, các biện pháp phòng chống xâm nhập sẽ giúp ngăn chặn các mối đe dọa từ bên ngoài, đảm bảo sự ổn định và an toàn cho nền tảng.</w:t>
      </w:r>
    </w:p>
    <w:p w14:paraId="5449A6F4" w14:textId="7012B158" w:rsidR="44652ECC" w:rsidRDefault="44652ECC" w:rsidP="42E2A3CB">
      <w:pPr>
        <w:spacing w:line="360" w:lineRule="auto"/>
        <w:rPr>
          <w:color w:val="000000" w:themeColor="text1"/>
          <w:sz w:val="26"/>
          <w:szCs w:val="26"/>
        </w:rPr>
      </w:pPr>
      <w:r w:rsidRPr="42E2A3CB">
        <w:rPr>
          <w:color w:val="000000" w:themeColor="text1"/>
          <w:sz w:val="26"/>
          <w:szCs w:val="26"/>
        </w:rPr>
        <w:t>Cuối cùng, tăng cường chiến lược marketing và quảng bá sẽ giúp ứng dụng mở rộng phạm vi tiếp cận. Sử dụng các công cụ marketing như email marketing, thông báo đẩy và phân tích dữ liệu người dùng để xây dựng chiến dịch quảng cáo chính xác sẽ mang lại hiệu quả cao trong việc thu hút khách hàng. Với những cải tiến này, ứng dụng bán nội thất hiện đại trên Flutter không chỉ cải thiện trải nghiệm người dùng mà còn tạo ra giá trị lâu dài cho doanh nghiệp, từ đó xây dựng nền tảng phát triển bền vững và đáp ứng nhu cầu ngày càng đa dạng của thị trường.</w:t>
      </w:r>
    </w:p>
    <w:p w14:paraId="0CEF5D76" w14:textId="6930E393" w:rsidR="42E2A3CB" w:rsidRDefault="42E2A3CB" w:rsidP="42E2A3CB">
      <w:pPr>
        <w:spacing w:line="360" w:lineRule="auto"/>
        <w:rPr>
          <w:sz w:val="26"/>
          <w:szCs w:val="26"/>
        </w:rPr>
      </w:pPr>
    </w:p>
    <w:p w14:paraId="03312DAA" w14:textId="77777777" w:rsidR="00F75802" w:rsidRDefault="00F75802" w:rsidP="00F75802"/>
    <w:p w14:paraId="10B1789A" w14:textId="77777777" w:rsidR="00F75802" w:rsidRDefault="00DA45B3" w:rsidP="00F75802">
      <w:r>
        <w:br w:type="page"/>
      </w:r>
    </w:p>
    <w:p w14:paraId="036C5503" w14:textId="77777777" w:rsidR="00F75802" w:rsidRPr="00F75802" w:rsidRDefault="00F75802" w:rsidP="00F75802"/>
    <w:p w14:paraId="6E060CE2" w14:textId="77777777" w:rsidR="00CA6FB7" w:rsidRDefault="00AE4ECB">
      <w:pPr>
        <w:pStyle w:val="TOC3"/>
        <w:spacing w:line="360" w:lineRule="auto"/>
        <w:jc w:val="center"/>
        <w:outlineLvl w:val="0"/>
        <w:rPr>
          <w:b/>
          <w:bCs/>
          <w:color w:val="000000"/>
          <w:sz w:val="32"/>
          <w:szCs w:val="32"/>
        </w:rPr>
      </w:pPr>
      <w:bookmarkStart w:id="232" w:name="_Toc186793680"/>
      <w:r w:rsidRPr="42E2A3CB">
        <w:rPr>
          <w:b/>
          <w:bCs/>
          <w:color w:val="000000" w:themeColor="text1"/>
          <w:sz w:val="32"/>
          <w:szCs w:val="32"/>
        </w:rPr>
        <w:t>TÀI LIỆU THAM KHẢO</w:t>
      </w:r>
      <w:bookmarkEnd w:id="232"/>
    </w:p>
    <w:p w14:paraId="79292E2A" w14:textId="131F87C5" w:rsidR="00AE4ECB" w:rsidRDefault="00AE4ECB" w:rsidP="42E2A3CB">
      <w:pPr>
        <w:rPr>
          <w:color w:val="0563C1"/>
          <w:sz w:val="26"/>
          <w:szCs w:val="26"/>
          <w:u w:val="single"/>
        </w:rPr>
      </w:pPr>
      <w:r w:rsidRPr="42E2A3CB">
        <w:rPr>
          <w:sz w:val="26"/>
          <w:szCs w:val="26"/>
        </w:rPr>
        <w:t>[1]</w:t>
      </w:r>
      <w:r w:rsidR="3AD1A71C" w:rsidRPr="42E2A3CB">
        <w:rPr>
          <w:sz w:val="26"/>
          <w:szCs w:val="26"/>
        </w:rPr>
        <w:t xml:space="preserve"> </w:t>
      </w:r>
      <w:r w:rsidR="3AD1A71C" w:rsidRPr="42E2A3CB">
        <w:rPr>
          <w:color w:val="0563C1"/>
          <w:sz w:val="26"/>
          <w:szCs w:val="26"/>
          <w:u w:val="single"/>
        </w:rPr>
        <w:t>https://flutter.dev/docs.</w:t>
      </w:r>
    </w:p>
    <w:p w14:paraId="3BDCE909" w14:textId="77777777" w:rsidR="001E17D7" w:rsidRPr="00743508" w:rsidRDefault="001E17D7" w:rsidP="00AE4ECB">
      <w:pPr>
        <w:rPr>
          <w:b/>
          <w:sz w:val="26"/>
          <w:szCs w:val="26"/>
        </w:rPr>
      </w:pPr>
    </w:p>
    <w:p w14:paraId="24E4C7C7" w14:textId="5ACF793B" w:rsidR="00AE4ECB" w:rsidRPr="006D12E4" w:rsidRDefault="00AE4ECB" w:rsidP="42E2A3CB">
      <w:r w:rsidRPr="42E2A3CB">
        <w:rPr>
          <w:sz w:val="26"/>
          <w:szCs w:val="26"/>
          <w:lang w:val="fr-FR"/>
        </w:rPr>
        <w:t xml:space="preserve">[2] </w:t>
      </w:r>
      <w:hyperlink r:id="rId38">
        <w:r w:rsidR="7ACE3915" w:rsidRPr="42E2A3CB">
          <w:rPr>
            <w:rStyle w:val="Hyperlink"/>
            <w:sz w:val="26"/>
            <w:szCs w:val="26"/>
            <w:lang w:val="fr-FR"/>
          </w:rPr>
          <w:t>https://stackoverflow.com</w:t>
        </w:r>
      </w:hyperlink>
      <w:r w:rsidR="7ACE3915" w:rsidRPr="42E2A3CB">
        <w:rPr>
          <w:sz w:val="26"/>
          <w:szCs w:val="26"/>
          <w:lang w:val="fr-FR"/>
        </w:rPr>
        <w:t>.</w:t>
      </w:r>
    </w:p>
    <w:p w14:paraId="77D0D809" w14:textId="77777777" w:rsidR="001E17D7" w:rsidRPr="0052746C" w:rsidRDefault="001E17D7" w:rsidP="00AE4ECB">
      <w:pPr>
        <w:rPr>
          <w:rStyle w:val="Hyperlink"/>
          <w:b/>
          <w:sz w:val="26"/>
          <w:szCs w:val="26"/>
          <w:lang w:val="fr-FR"/>
        </w:rPr>
      </w:pPr>
    </w:p>
    <w:p w14:paraId="21FCBAB2" w14:textId="36DC5E9E" w:rsidR="00743508" w:rsidRPr="0052746C" w:rsidRDefault="00743508" w:rsidP="42E2A3CB">
      <w:pPr>
        <w:spacing w:line="360" w:lineRule="auto"/>
        <w:rPr>
          <w:rStyle w:val="Hyperlink"/>
          <w:b/>
          <w:bCs/>
          <w:lang w:val="fr-FR"/>
        </w:rPr>
      </w:pPr>
      <w:r w:rsidRPr="42E2A3CB">
        <w:rPr>
          <w:sz w:val="26"/>
          <w:szCs w:val="26"/>
          <w:lang w:val="fr-FR"/>
        </w:rPr>
        <w:t xml:space="preserve">[3] </w:t>
      </w:r>
      <w:hyperlink r:id="rId39">
        <w:r w:rsidR="4B7381DC" w:rsidRPr="42E2A3CB">
          <w:rPr>
            <w:rStyle w:val="Hyperlink"/>
            <w:sz w:val="26"/>
            <w:szCs w:val="26"/>
            <w:lang w:val="fr-FR"/>
          </w:rPr>
          <w:t>https://techcrunch.com</w:t>
        </w:r>
      </w:hyperlink>
      <w:r w:rsidR="4B7381DC" w:rsidRPr="42E2A3CB">
        <w:rPr>
          <w:sz w:val="26"/>
          <w:szCs w:val="26"/>
          <w:lang w:val="fr-FR"/>
        </w:rPr>
        <w:t>.</w:t>
      </w:r>
    </w:p>
    <w:p w14:paraId="77930804" w14:textId="77777777" w:rsidR="001E17D7" w:rsidRPr="0052746C" w:rsidRDefault="001E17D7" w:rsidP="00AE4ECB">
      <w:pPr>
        <w:rPr>
          <w:rStyle w:val="Hyperlink"/>
          <w:b/>
          <w:sz w:val="26"/>
          <w:szCs w:val="26"/>
          <w:lang w:val="fr-FR"/>
        </w:rPr>
      </w:pPr>
    </w:p>
    <w:p w14:paraId="5EA77AFC" w14:textId="77777777" w:rsidR="00743508" w:rsidRPr="0052746C" w:rsidRDefault="00743508" w:rsidP="00DA45B3">
      <w:pPr>
        <w:rPr>
          <w:lang w:val="fr-FR"/>
        </w:rPr>
      </w:pPr>
      <w:r w:rsidRPr="42E2A3CB">
        <w:rPr>
          <w:sz w:val="26"/>
          <w:szCs w:val="26"/>
          <w:lang w:val="fr-FR"/>
        </w:rPr>
        <w:t>[4]</w:t>
      </w:r>
      <w:r w:rsidR="001E17D7" w:rsidRPr="42E2A3CB">
        <w:rPr>
          <w:sz w:val="26"/>
          <w:szCs w:val="26"/>
          <w:lang w:val="fr-FR"/>
        </w:rPr>
        <w:t xml:space="preserve"> </w:t>
      </w:r>
      <w:r w:rsidR="00DA45B3" w:rsidRPr="42E2A3CB">
        <w:rPr>
          <w:color w:val="0563C1"/>
          <w:sz w:val="26"/>
          <w:szCs w:val="26"/>
          <w:u w:val="single"/>
          <w:lang w:val="fr-FR"/>
        </w:rPr>
        <w:t>https://github.com/</w:t>
      </w:r>
    </w:p>
    <w:p w14:paraId="5A26075D" w14:textId="77777777" w:rsidR="001E17D7" w:rsidRPr="0052746C" w:rsidRDefault="001E17D7" w:rsidP="00AE4ECB">
      <w:pPr>
        <w:rPr>
          <w:rStyle w:val="Hyperlink"/>
          <w:b/>
          <w:sz w:val="26"/>
          <w:szCs w:val="26"/>
          <w:lang w:val="fr-FR"/>
        </w:rPr>
      </w:pPr>
    </w:p>
    <w:p w14:paraId="7FF55140" w14:textId="0380C7E1" w:rsidR="00AE4ECB" w:rsidRPr="0052746C" w:rsidRDefault="001E17D7" w:rsidP="42E2A3CB">
      <w:pPr>
        <w:rPr>
          <w:rStyle w:val="Hyperlink"/>
          <w:b/>
          <w:bCs/>
          <w:sz w:val="26"/>
          <w:szCs w:val="26"/>
          <w:lang w:val="fr-FR"/>
        </w:rPr>
      </w:pPr>
      <w:r w:rsidRPr="42E2A3CB">
        <w:rPr>
          <w:lang w:val="fr-FR"/>
        </w:rPr>
        <w:t>[5]</w:t>
      </w:r>
      <w:r w:rsidRPr="42E2A3CB">
        <w:rPr>
          <w:color w:val="0563C1"/>
          <w:sz w:val="26"/>
          <w:szCs w:val="26"/>
          <w:u w:val="single"/>
          <w:lang w:val="fr-FR"/>
        </w:rPr>
        <w:t xml:space="preserve"> </w:t>
      </w:r>
      <w:r w:rsidR="21D6CED0" w:rsidRPr="42E2A3CB">
        <w:rPr>
          <w:color w:val="0563C1"/>
          <w:sz w:val="26"/>
          <w:szCs w:val="26"/>
          <w:u w:val="single"/>
          <w:lang w:val="fr-FR"/>
        </w:rPr>
        <w:t>Trần Minh C (2021). Tích hợp trí tuệ nhân tạo vào ứng dụng di động. Nhà xuất bản Khoa học và Kỹ thuật.</w:t>
      </w:r>
    </w:p>
    <w:p w14:paraId="013AF59F" w14:textId="77777777" w:rsidR="001E17D7" w:rsidRPr="0052746C" w:rsidRDefault="001E17D7" w:rsidP="00AE4ECB">
      <w:pPr>
        <w:rPr>
          <w:rStyle w:val="Hyperlink"/>
          <w:b/>
          <w:sz w:val="26"/>
          <w:szCs w:val="26"/>
          <w:lang w:val="fr-FR"/>
        </w:rPr>
      </w:pPr>
    </w:p>
    <w:p w14:paraId="4DED817E" w14:textId="12D1D75B" w:rsidR="001E17D7" w:rsidRPr="0052746C" w:rsidRDefault="001E17D7" w:rsidP="42E2A3CB">
      <w:pPr>
        <w:textAlignment w:val="baseline"/>
        <w:rPr>
          <w:rFonts w:ascii="inherit" w:hAnsi="inherit" w:cs="Helvetica"/>
          <w:color w:val="000000"/>
          <w:lang w:val="fr-FR"/>
        </w:rPr>
      </w:pPr>
      <w:r w:rsidRPr="42E2A3CB">
        <w:rPr>
          <w:lang w:val="fr-FR"/>
        </w:rPr>
        <w:t>[6]</w:t>
      </w:r>
      <w:r w:rsidR="00DA45B3" w:rsidRPr="42E2A3CB">
        <w:rPr>
          <w:rStyle w:val="Hyperlink"/>
          <w:b/>
          <w:bCs/>
          <w:sz w:val="26"/>
          <w:szCs w:val="26"/>
          <w:lang w:val="fr-FR"/>
        </w:rPr>
        <w:t xml:space="preserve"> </w:t>
      </w:r>
      <w:r w:rsidR="343849E4" w:rsidRPr="42E2A3CB">
        <w:rPr>
          <w:color w:val="0563C1"/>
          <w:sz w:val="26"/>
          <w:szCs w:val="26"/>
          <w:u w:val="single"/>
          <w:lang w:val="fr-FR"/>
        </w:rPr>
        <w:t>Nguyễn Văn D (2023). Phát triển hệ thống thanh toán trực tuyến. Nhà xuất bản Thông tin và Truyền thông.</w:t>
      </w:r>
    </w:p>
    <w:p w14:paraId="2B8DA979" w14:textId="77777777" w:rsidR="00CC2FE4" w:rsidRPr="0052746C" w:rsidRDefault="00CC2FE4" w:rsidP="00CC2FE4">
      <w:pPr>
        <w:textAlignment w:val="baseline"/>
        <w:rPr>
          <w:rStyle w:val="Hyperlink"/>
          <w:rFonts w:ascii="inherit" w:hAnsi="inherit" w:cs="Helvetica"/>
          <w:color w:val="000000"/>
          <w:u w:val="none"/>
          <w:lang w:val="fr-FR"/>
        </w:rPr>
      </w:pPr>
    </w:p>
    <w:p w14:paraId="7B3D40E6" w14:textId="38E083D9" w:rsidR="00CC2FE4" w:rsidRDefault="00CC2FE4" w:rsidP="42E2A3CB">
      <w:pPr>
        <w:rPr>
          <w:rStyle w:val="Hyperlink"/>
          <w:b/>
          <w:bCs/>
          <w:sz w:val="26"/>
          <w:szCs w:val="26"/>
          <w:lang w:val="fr-FR"/>
        </w:rPr>
      </w:pPr>
      <w:r w:rsidRPr="42E2A3CB">
        <w:rPr>
          <w:lang w:val="fr-FR"/>
        </w:rPr>
        <w:t>[7]</w:t>
      </w:r>
      <w:r w:rsidRPr="42E2A3CB">
        <w:rPr>
          <w:rStyle w:val="Hyperlink"/>
          <w:b/>
          <w:bCs/>
          <w:sz w:val="26"/>
          <w:szCs w:val="26"/>
          <w:lang w:val="fr-FR"/>
        </w:rPr>
        <w:t xml:space="preserve"> </w:t>
      </w:r>
      <w:hyperlink r:id="rId40">
        <w:r w:rsidR="253F3100" w:rsidRPr="42E2A3CB">
          <w:rPr>
            <w:rStyle w:val="Hyperlink"/>
            <w:sz w:val="26"/>
            <w:szCs w:val="26"/>
            <w:lang w:val="fr-FR"/>
          </w:rPr>
          <w:t>https://techcrunch.com</w:t>
        </w:r>
      </w:hyperlink>
      <w:r w:rsidR="253F3100" w:rsidRPr="42E2A3CB">
        <w:rPr>
          <w:sz w:val="26"/>
          <w:szCs w:val="26"/>
          <w:lang w:val="fr-FR"/>
        </w:rPr>
        <w:t>.</w:t>
      </w:r>
    </w:p>
    <w:p w14:paraId="6D6B26C1" w14:textId="77777777" w:rsidR="00CC2FE4" w:rsidRPr="0052746C" w:rsidRDefault="00CC2FE4" w:rsidP="00CC2FE4">
      <w:pPr>
        <w:textAlignment w:val="baseline"/>
        <w:rPr>
          <w:rStyle w:val="Hyperlink"/>
          <w:b/>
          <w:sz w:val="26"/>
          <w:szCs w:val="26"/>
          <w:lang w:val="fr-FR"/>
        </w:rPr>
      </w:pPr>
    </w:p>
    <w:p w14:paraId="5D248006" w14:textId="11928DEB" w:rsidR="00CC2FE4" w:rsidRDefault="00CC2FE4" w:rsidP="42E2A3CB">
      <w:pPr>
        <w:rPr>
          <w:rStyle w:val="Hyperlink"/>
          <w:b/>
          <w:bCs/>
          <w:sz w:val="26"/>
          <w:szCs w:val="26"/>
          <w:lang w:val="fr-FR"/>
        </w:rPr>
      </w:pPr>
      <w:r w:rsidRPr="42E2A3CB">
        <w:rPr>
          <w:lang w:val="fr-FR"/>
        </w:rPr>
        <w:t xml:space="preserve">[8] </w:t>
      </w:r>
      <w:r w:rsidR="1BA836BD" w:rsidRPr="42E2A3CB">
        <w:rPr>
          <w:color w:val="0563C1"/>
          <w:sz w:val="26"/>
          <w:szCs w:val="26"/>
          <w:u w:val="single"/>
          <w:lang w:val="fr-FR"/>
        </w:rPr>
        <w:t>https://www.youtube.com/@TITVvn</w:t>
      </w:r>
    </w:p>
    <w:p w14:paraId="49865985" w14:textId="77777777" w:rsidR="0089060C" w:rsidRPr="0052746C" w:rsidRDefault="0089060C" w:rsidP="007B2E2C">
      <w:pPr>
        <w:spacing w:line="360" w:lineRule="auto"/>
        <w:rPr>
          <w:sz w:val="26"/>
          <w:szCs w:val="26"/>
          <w:lang w:val="fr-FR"/>
        </w:rPr>
      </w:pPr>
    </w:p>
    <w:sectPr w:rsidR="0089060C" w:rsidRPr="0052746C" w:rsidSect="00EB1F88">
      <w:footerReference w:type="default" r:id="rId41"/>
      <w:pgSz w:w="11907" w:h="16840" w:code="9"/>
      <w:pgMar w:top="1134" w:right="1134" w:bottom="1418" w:left="1701" w:header="720" w:footer="72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C030D" w14:textId="77777777" w:rsidR="00C026BD" w:rsidRDefault="00C026BD" w:rsidP="00041F7E">
      <w:r>
        <w:separator/>
      </w:r>
    </w:p>
  </w:endnote>
  <w:endnote w:type="continuationSeparator" w:id="0">
    <w:p w14:paraId="68A4EA6F" w14:textId="77777777" w:rsidR="00C026BD" w:rsidRDefault="00C026BD" w:rsidP="00041F7E">
      <w:r>
        <w:continuationSeparator/>
      </w:r>
    </w:p>
  </w:endnote>
  <w:endnote w:type="continuationNotice" w:id="1">
    <w:p w14:paraId="565A9853" w14:textId="77777777" w:rsidR="00C026BD" w:rsidRDefault="00C026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4B258" w14:textId="77777777" w:rsidR="008D75EE" w:rsidRDefault="008D75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FF09" w14:textId="77777777" w:rsidR="008D75EE" w:rsidRDefault="008D75EE">
    <w:pPr>
      <w:pStyle w:val="Footer"/>
      <w:jc w:val="right"/>
    </w:pPr>
    <w:r>
      <w:fldChar w:fldCharType="begin"/>
    </w:r>
    <w:r>
      <w:instrText xml:space="preserve"> PAGE   \* MERGEFORMAT </w:instrText>
    </w:r>
    <w:r>
      <w:fldChar w:fldCharType="separate"/>
    </w:r>
    <w:r w:rsidR="006D439D">
      <w:rPr>
        <w:noProof/>
      </w:rPr>
      <w:t>8</w:t>
    </w:r>
    <w:r>
      <w:rPr>
        <w:noProof/>
      </w:rPr>
      <w:fldChar w:fldCharType="end"/>
    </w:r>
  </w:p>
  <w:p w14:paraId="0CF2D463" w14:textId="77777777" w:rsidR="008D75EE" w:rsidRDefault="008D75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AD7F5" w14:textId="77777777" w:rsidR="00C026BD" w:rsidRDefault="00C026BD" w:rsidP="00041F7E">
      <w:r>
        <w:separator/>
      </w:r>
    </w:p>
  </w:footnote>
  <w:footnote w:type="continuationSeparator" w:id="0">
    <w:p w14:paraId="68510591" w14:textId="77777777" w:rsidR="00C026BD" w:rsidRDefault="00C026BD" w:rsidP="00041F7E">
      <w:r>
        <w:continuationSeparator/>
      </w:r>
    </w:p>
  </w:footnote>
  <w:footnote w:type="continuationNotice" w:id="1">
    <w:p w14:paraId="11EF85D4" w14:textId="77777777" w:rsidR="00C026BD" w:rsidRDefault="00C026B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F2148" w14:textId="77777777" w:rsidR="008D75EE" w:rsidRDefault="008D75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A264C"/>
    <w:multiLevelType w:val="hybridMultilevel"/>
    <w:tmpl w:val="81C6F8B2"/>
    <w:lvl w:ilvl="0" w:tplc="7B06FD9C">
      <w:start w:val="1"/>
      <w:numFmt w:val="bullet"/>
      <w:lvlText w:val=""/>
      <w:lvlJc w:val="left"/>
      <w:pPr>
        <w:ind w:left="720" w:hanging="360"/>
      </w:pPr>
      <w:rPr>
        <w:rFonts w:ascii="Symbol" w:hAnsi="Symbol" w:hint="default"/>
      </w:rPr>
    </w:lvl>
    <w:lvl w:ilvl="1" w:tplc="14B0F8CE">
      <w:start w:val="1"/>
      <w:numFmt w:val="bullet"/>
      <w:lvlText w:val="o"/>
      <w:lvlJc w:val="left"/>
      <w:pPr>
        <w:ind w:left="1440" w:hanging="360"/>
      </w:pPr>
      <w:rPr>
        <w:rFonts w:ascii="Courier New" w:hAnsi="Courier New" w:hint="default"/>
      </w:rPr>
    </w:lvl>
    <w:lvl w:ilvl="2" w:tplc="9478342A">
      <w:start w:val="1"/>
      <w:numFmt w:val="bullet"/>
      <w:lvlText w:val=""/>
      <w:lvlJc w:val="left"/>
      <w:pPr>
        <w:ind w:left="2160" w:hanging="360"/>
      </w:pPr>
      <w:rPr>
        <w:rFonts w:ascii="Wingdings" w:hAnsi="Wingdings" w:hint="default"/>
      </w:rPr>
    </w:lvl>
    <w:lvl w:ilvl="3" w:tplc="875C4716">
      <w:start w:val="1"/>
      <w:numFmt w:val="bullet"/>
      <w:lvlText w:val=""/>
      <w:lvlJc w:val="left"/>
      <w:pPr>
        <w:ind w:left="2880" w:hanging="360"/>
      </w:pPr>
      <w:rPr>
        <w:rFonts w:ascii="Symbol" w:hAnsi="Symbol" w:hint="default"/>
      </w:rPr>
    </w:lvl>
    <w:lvl w:ilvl="4" w:tplc="6778DE30">
      <w:start w:val="1"/>
      <w:numFmt w:val="bullet"/>
      <w:lvlText w:val="o"/>
      <w:lvlJc w:val="left"/>
      <w:pPr>
        <w:ind w:left="3600" w:hanging="360"/>
      </w:pPr>
      <w:rPr>
        <w:rFonts w:ascii="Courier New" w:hAnsi="Courier New" w:hint="default"/>
      </w:rPr>
    </w:lvl>
    <w:lvl w:ilvl="5" w:tplc="84C64256">
      <w:start w:val="1"/>
      <w:numFmt w:val="bullet"/>
      <w:lvlText w:val=""/>
      <w:lvlJc w:val="left"/>
      <w:pPr>
        <w:ind w:left="4320" w:hanging="360"/>
      </w:pPr>
      <w:rPr>
        <w:rFonts w:ascii="Wingdings" w:hAnsi="Wingdings" w:hint="default"/>
      </w:rPr>
    </w:lvl>
    <w:lvl w:ilvl="6" w:tplc="6C72DE9C">
      <w:start w:val="1"/>
      <w:numFmt w:val="bullet"/>
      <w:lvlText w:val=""/>
      <w:lvlJc w:val="left"/>
      <w:pPr>
        <w:ind w:left="5040" w:hanging="360"/>
      </w:pPr>
      <w:rPr>
        <w:rFonts w:ascii="Symbol" w:hAnsi="Symbol" w:hint="default"/>
      </w:rPr>
    </w:lvl>
    <w:lvl w:ilvl="7" w:tplc="A0A8BA60">
      <w:start w:val="1"/>
      <w:numFmt w:val="bullet"/>
      <w:lvlText w:val="o"/>
      <w:lvlJc w:val="left"/>
      <w:pPr>
        <w:ind w:left="5760" w:hanging="360"/>
      </w:pPr>
      <w:rPr>
        <w:rFonts w:ascii="Courier New" w:hAnsi="Courier New" w:hint="default"/>
      </w:rPr>
    </w:lvl>
    <w:lvl w:ilvl="8" w:tplc="6FA220EC">
      <w:start w:val="1"/>
      <w:numFmt w:val="bullet"/>
      <w:lvlText w:val=""/>
      <w:lvlJc w:val="left"/>
      <w:pPr>
        <w:ind w:left="6480" w:hanging="360"/>
      </w:pPr>
      <w:rPr>
        <w:rFonts w:ascii="Wingdings" w:hAnsi="Wingdings" w:hint="default"/>
      </w:rPr>
    </w:lvl>
  </w:abstractNum>
  <w:abstractNum w:abstractNumId="1" w15:restartNumberingAfterBreak="0">
    <w:nsid w:val="05D74A9C"/>
    <w:multiLevelType w:val="hybridMultilevel"/>
    <w:tmpl w:val="211A3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1D4CB"/>
    <w:multiLevelType w:val="hybridMultilevel"/>
    <w:tmpl w:val="FD704028"/>
    <w:lvl w:ilvl="0" w:tplc="A506539C">
      <w:start w:val="1"/>
      <w:numFmt w:val="bullet"/>
      <w:lvlText w:val=""/>
      <w:lvlJc w:val="left"/>
      <w:pPr>
        <w:ind w:left="720" w:hanging="360"/>
      </w:pPr>
      <w:rPr>
        <w:rFonts w:ascii="Symbol" w:hAnsi="Symbol" w:hint="default"/>
      </w:rPr>
    </w:lvl>
    <w:lvl w:ilvl="1" w:tplc="1B0ABCBA">
      <w:start w:val="1"/>
      <w:numFmt w:val="bullet"/>
      <w:lvlText w:val="o"/>
      <w:lvlJc w:val="left"/>
      <w:pPr>
        <w:ind w:left="1440" w:hanging="360"/>
      </w:pPr>
      <w:rPr>
        <w:rFonts w:ascii="Courier New" w:hAnsi="Courier New" w:hint="default"/>
      </w:rPr>
    </w:lvl>
    <w:lvl w:ilvl="2" w:tplc="BB84273A">
      <w:start w:val="1"/>
      <w:numFmt w:val="bullet"/>
      <w:lvlText w:val=""/>
      <w:lvlJc w:val="left"/>
      <w:pPr>
        <w:ind w:left="2160" w:hanging="360"/>
      </w:pPr>
      <w:rPr>
        <w:rFonts w:ascii="Wingdings" w:hAnsi="Wingdings" w:hint="default"/>
      </w:rPr>
    </w:lvl>
    <w:lvl w:ilvl="3" w:tplc="5400E022">
      <w:start w:val="1"/>
      <w:numFmt w:val="bullet"/>
      <w:lvlText w:val=""/>
      <w:lvlJc w:val="left"/>
      <w:pPr>
        <w:ind w:left="2880" w:hanging="360"/>
      </w:pPr>
      <w:rPr>
        <w:rFonts w:ascii="Symbol" w:hAnsi="Symbol" w:hint="default"/>
      </w:rPr>
    </w:lvl>
    <w:lvl w:ilvl="4" w:tplc="364C4DB6">
      <w:start w:val="1"/>
      <w:numFmt w:val="bullet"/>
      <w:lvlText w:val="o"/>
      <w:lvlJc w:val="left"/>
      <w:pPr>
        <w:ind w:left="3600" w:hanging="360"/>
      </w:pPr>
      <w:rPr>
        <w:rFonts w:ascii="Courier New" w:hAnsi="Courier New" w:hint="default"/>
      </w:rPr>
    </w:lvl>
    <w:lvl w:ilvl="5" w:tplc="9C781D24">
      <w:start w:val="1"/>
      <w:numFmt w:val="bullet"/>
      <w:lvlText w:val=""/>
      <w:lvlJc w:val="left"/>
      <w:pPr>
        <w:ind w:left="4320" w:hanging="360"/>
      </w:pPr>
      <w:rPr>
        <w:rFonts w:ascii="Wingdings" w:hAnsi="Wingdings" w:hint="default"/>
      </w:rPr>
    </w:lvl>
    <w:lvl w:ilvl="6" w:tplc="6A00DD3E">
      <w:start w:val="1"/>
      <w:numFmt w:val="bullet"/>
      <w:lvlText w:val=""/>
      <w:lvlJc w:val="left"/>
      <w:pPr>
        <w:ind w:left="5040" w:hanging="360"/>
      </w:pPr>
      <w:rPr>
        <w:rFonts w:ascii="Symbol" w:hAnsi="Symbol" w:hint="default"/>
      </w:rPr>
    </w:lvl>
    <w:lvl w:ilvl="7" w:tplc="377E4D24">
      <w:start w:val="1"/>
      <w:numFmt w:val="bullet"/>
      <w:lvlText w:val="o"/>
      <w:lvlJc w:val="left"/>
      <w:pPr>
        <w:ind w:left="5760" w:hanging="360"/>
      </w:pPr>
      <w:rPr>
        <w:rFonts w:ascii="Courier New" w:hAnsi="Courier New" w:hint="default"/>
      </w:rPr>
    </w:lvl>
    <w:lvl w:ilvl="8" w:tplc="F47E2CE2">
      <w:start w:val="1"/>
      <w:numFmt w:val="bullet"/>
      <w:lvlText w:val=""/>
      <w:lvlJc w:val="left"/>
      <w:pPr>
        <w:ind w:left="6480" w:hanging="360"/>
      </w:pPr>
      <w:rPr>
        <w:rFonts w:ascii="Wingdings" w:hAnsi="Wingdings" w:hint="default"/>
      </w:rPr>
    </w:lvl>
  </w:abstractNum>
  <w:abstractNum w:abstractNumId="3" w15:restartNumberingAfterBreak="0">
    <w:nsid w:val="0C330898"/>
    <w:multiLevelType w:val="hybridMultilevel"/>
    <w:tmpl w:val="39D6428A"/>
    <w:lvl w:ilvl="0" w:tplc="364EB67C">
      <w:start w:val="1"/>
      <w:numFmt w:val="decimal"/>
      <w:lvlText w:val="●"/>
      <w:lvlJc w:val="left"/>
      <w:pPr>
        <w:ind w:left="720" w:hanging="360"/>
      </w:pPr>
    </w:lvl>
    <w:lvl w:ilvl="1" w:tplc="3CE8E35A">
      <w:start w:val="1"/>
      <w:numFmt w:val="lowerLetter"/>
      <w:lvlText w:val="%2."/>
      <w:lvlJc w:val="left"/>
      <w:pPr>
        <w:ind w:left="1440" w:hanging="360"/>
      </w:pPr>
    </w:lvl>
    <w:lvl w:ilvl="2" w:tplc="7B863F7E">
      <w:start w:val="1"/>
      <w:numFmt w:val="lowerRoman"/>
      <w:lvlText w:val="%3."/>
      <w:lvlJc w:val="right"/>
      <w:pPr>
        <w:ind w:left="2160" w:hanging="180"/>
      </w:pPr>
    </w:lvl>
    <w:lvl w:ilvl="3" w:tplc="2D5818EC">
      <w:start w:val="1"/>
      <w:numFmt w:val="decimal"/>
      <w:lvlText w:val="%4."/>
      <w:lvlJc w:val="left"/>
      <w:pPr>
        <w:ind w:left="2880" w:hanging="360"/>
      </w:pPr>
    </w:lvl>
    <w:lvl w:ilvl="4" w:tplc="9B6019F4">
      <w:start w:val="1"/>
      <w:numFmt w:val="lowerLetter"/>
      <w:lvlText w:val="%5."/>
      <w:lvlJc w:val="left"/>
      <w:pPr>
        <w:ind w:left="3600" w:hanging="360"/>
      </w:pPr>
    </w:lvl>
    <w:lvl w:ilvl="5" w:tplc="EF52B146">
      <w:start w:val="1"/>
      <w:numFmt w:val="lowerRoman"/>
      <w:lvlText w:val="%6."/>
      <w:lvlJc w:val="right"/>
      <w:pPr>
        <w:ind w:left="4320" w:hanging="180"/>
      </w:pPr>
    </w:lvl>
    <w:lvl w:ilvl="6" w:tplc="4ECEBF8A">
      <w:start w:val="1"/>
      <w:numFmt w:val="decimal"/>
      <w:lvlText w:val="%7."/>
      <w:lvlJc w:val="left"/>
      <w:pPr>
        <w:ind w:left="5040" w:hanging="360"/>
      </w:pPr>
    </w:lvl>
    <w:lvl w:ilvl="7" w:tplc="B76E9946">
      <w:start w:val="1"/>
      <w:numFmt w:val="lowerLetter"/>
      <w:lvlText w:val="%8."/>
      <w:lvlJc w:val="left"/>
      <w:pPr>
        <w:ind w:left="5760" w:hanging="360"/>
      </w:pPr>
    </w:lvl>
    <w:lvl w:ilvl="8" w:tplc="B4AE1092">
      <w:start w:val="1"/>
      <w:numFmt w:val="lowerRoman"/>
      <w:lvlText w:val="%9."/>
      <w:lvlJc w:val="right"/>
      <w:pPr>
        <w:ind w:left="6480" w:hanging="180"/>
      </w:pPr>
    </w:lvl>
  </w:abstractNum>
  <w:abstractNum w:abstractNumId="4" w15:restartNumberingAfterBreak="0">
    <w:nsid w:val="0FC4E722"/>
    <w:multiLevelType w:val="hybridMultilevel"/>
    <w:tmpl w:val="D59664A6"/>
    <w:lvl w:ilvl="0" w:tplc="B0BEE9E4">
      <w:start w:val="1"/>
      <w:numFmt w:val="bullet"/>
      <w:lvlText w:val=""/>
      <w:lvlJc w:val="left"/>
      <w:pPr>
        <w:ind w:left="720" w:hanging="360"/>
      </w:pPr>
      <w:rPr>
        <w:rFonts w:ascii="Symbol" w:hAnsi="Symbol" w:hint="default"/>
      </w:rPr>
    </w:lvl>
    <w:lvl w:ilvl="1" w:tplc="69485D14">
      <w:start w:val="1"/>
      <w:numFmt w:val="bullet"/>
      <w:lvlText w:val="o"/>
      <w:lvlJc w:val="left"/>
      <w:pPr>
        <w:ind w:left="1440" w:hanging="360"/>
      </w:pPr>
      <w:rPr>
        <w:rFonts w:ascii="Courier New" w:hAnsi="Courier New" w:hint="default"/>
      </w:rPr>
    </w:lvl>
    <w:lvl w:ilvl="2" w:tplc="54AA8EC4">
      <w:start w:val="1"/>
      <w:numFmt w:val="bullet"/>
      <w:lvlText w:val=""/>
      <w:lvlJc w:val="left"/>
      <w:pPr>
        <w:ind w:left="2160" w:hanging="360"/>
      </w:pPr>
      <w:rPr>
        <w:rFonts w:ascii="Wingdings" w:hAnsi="Wingdings" w:hint="default"/>
      </w:rPr>
    </w:lvl>
    <w:lvl w:ilvl="3" w:tplc="593A5ABA">
      <w:start w:val="1"/>
      <w:numFmt w:val="bullet"/>
      <w:lvlText w:val=""/>
      <w:lvlJc w:val="left"/>
      <w:pPr>
        <w:ind w:left="2880" w:hanging="360"/>
      </w:pPr>
      <w:rPr>
        <w:rFonts w:ascii="Symbol" w:hAnsi="Symbol" w:hint="default"/>
      </w:rPr>
    </w:lvl>
    <w:lvl w:ilvl="4" w:tplc="F98875E0">
      <w:start w:val="1"/>
      <w:numFmt w:val="bullet"/>
      <w:lvlText w:val="o"/>
      <w:lvlJc w:val="left"/>
      <w:pPr>
        <w:ind w:left="3600" w:hanging="360"/>
      </w:pPr>
      <w:rPr>
        <w:rFonts w:ascii="Courier New" w:hAnsi="Courier New" w:hint="default"/>
      </w:rPr>
    </w:lvl>
    <w:lvl w:ilvl="5" w:tplc="8708AA40">
      <w:start w:val="1"/>
      <w:numFmt w:val="bullet"/>
      <w:lvlText w:val=""/>
      <w:lvlJc w:val="left"/>
      <w:pPr>
        <w:ind w:left="4320" w:hanging="360"/>
      </w:pPr>
      <w:rPr>
        <w:rFonts w:ascii="Wingdings" w:hAnsi="Wingdings" w:hint="default"/>
      </w:rPr>
    </w:lvl>
    <w:lvl w:ilvl="6" w:tplc="D068DD70">
      <w:start w:val="1"/>
      <w:numFmt w:val="bullet"/>
      <w:lvlText w:val=""/>
      <w:lvlJc w:val="left"/>
      <w:pPr>
        <w:ind w:left="5040" w:hanging="360"/>
      </w:pPr>
      <w:rPr>
        <w:rFonts w:ascii="Symbol" w:hAnsi="Symbol" w:hint="default"/>
      </w:rPr>
    </w:lvl>
    <w:lvl w:ilvl="7" w:tplc="C1686172">
      <w:start w:val="1"/>
      <w:numFmt w:val="bullet"/>
      <w:lvlText w:val="o"/>
      <w:lvlJc w:val="left"/>
      <w:pPr>
        <w:ind w:left="5760" w:hanging="360"/>
      </w:pPr>
      <w:rPr>
        <w:rFonts w:ascii="Courier New" w:hAnsi="Courier New" w:hint="default"/>
      </w:rPr>
    </w:lvl>
    <w:lvl w:ilvl="8" w:tplc="EEB06C4A">
      <w:start w:val="1"/>
      <w:numFmt w:val="bullet"/>
      <w:lvlText w:val=""/>
      <w:lvlJc w:val="left"/>
      <w:pPr>
        <w:ind w:left="6480" w:hanging="360"/>
      </w:pPr>
      <w:rPr>
        <w:rFonts w:ascii="Wingdings" w:hAnsi="Wingdings" w:hint="default"/>
      </w:rPr>
    </w:lvl>
  </w:abstractNum>
  <w:abstractNum w:abstractNumId="5" w15:restartNumberingAfterBreak="0">
    <w:nsid w:val="13222E14"/>
    <w:multiLevelType w:val="multilevel"/>
    <w:tmpl w:val="DC04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FB6F5"/>
    <w:multiLevelType w:val="hybridMultilevel"/>
    <w:tmpl w:val="DC788FF6"/>
    <w:lvl w:ilvl="0" w:tplc="4CD86052">
      <w:start w:val="1"/>
      <w:numFmt w:val="bullet"/>
      <w:lvlText w:val=""/>
      <w:lvlJc w:val="left"/>
      <w:pPr>
        <w:ind w:left="720" w:hanging="360"/>
      </w:pPr>
      <w:rPr>
        <w:rFonts w:ascii="Symbol" w:hAnsi="Symbol" w:hint="default"/>
      </w:rPr>
    </w:lvl>
    <w:lvl w:ilvl="1" w:tplc="C1881504">
      <w:start w:val="1"/>
      <w:numFmt w:val="bullet"/>
      <w:lvlText w:val="o"/>
      <w:lvlJc w:val="left"/>
      <w:pPr>
        <w:ind w:left="1440" w:hanging="360"/>
      </w:pPr>
      <w:rPr>
        <w:rFonts w:ascii="Courier New" w:hAnsi="Courier New" w:hint="default"/>
      </w:rPr>
    </w:lvl>
    <w:lvl w:ilvl="2" w:tplc="8014FBD2">
      <w:start w:val="1"/>
      <w:numFmt w:val="bullet"/>
      <w:lvlText w:val=""/>
      <w:lvlJc w:val="left"/>
      <w:pPr>
        <w:ind w:left="2160" w:hanging="360"/>
      </w:pPr>
      <w:rPr>
        <w:rFonts w:ascii="Wingdings" w:hAnsi="Wingdings" w:hint="default"/>
      </w:rPr>
    </w:lvl>
    <w:lvl w:ilvl="3" w:tplc="4E905386">
      <w:start w:val="1"/>
      <w:numFmt w:val="bullet"/>
      <w:lvlText w:val=""/>
      <w:lvlJc w:val="left"/>
      <w:pPr>
        <w:ind w:left="2880" w:hanging="360"/>
      </w:pPr>
      <w:rPr>
        <w:rFonts w:ascii="Symbol" w:hAnsi="Symbol" w:hint="default"/>
      </w:rPr>
    </w:lvl>
    <w:lvl w:ilvl="4" w:tplc="93F0C4DA">
      <w:start w:val="1"/>
      <w:numFmt w:val="bullet"/>
      <w:lvlText w:val="o"/>
      <w:lvlJc w:val="left"/>
      <w:pPr>
        <w:ind w:left="3600" w:hanging="360"/>
      </w:pPr>
      <w:rPr>
        <w:rFonts w:ascii="Courier New" w:hAnsi="Courier New" w:hint="default"/>
      </w:rPr>
    </w:lvl>
    <w:lvl w:ilvl="5" w:tplc="7C64654E">
      <w:start w:val="1"/>
      <w:numFmt w:val="bullet"/>
      <w:lvlText w:val=""/>
      <w:lvlJc w:val="left"/>
      <w:pPr>
        <w:ind w:left="4320" w:hanging="360"/>
      </w:pPr>
      <w:rPr>
        <w:rFonts w:ascii="Wingdings" w:hAnsi="Wingdings" w:hint="default"/>
      </w:rPr>
    </w:lvl>
    <w:lvl w:ilvl="6" w:tplc="EE0C074A">
      <w:start w:val="1"/>
      <w:numFmt w:val="bullet"/>
      <w:lvlText w:val=""/>
      <w:lvlJc w:val="left"/>
      <w:pPr>
        <w:ind w:left="5040" w:hanging="360"/>
      </w:pPr>
      <w:rPr>
        <w:rFonts w:ascii="Symbol" w:hAnsi="Symbol" w:hint="default"/>
      </w:rPr>
    </w:lvl>
    <w:lvl w:ilvl="7" w:tplc="F5F45142">
      <w:start w:val="1"/>
      <w:numFmt w:val="bullet"/>
      <w:lvlText w:val="o"/>
      <w:lvlJc w:val="left"/>
      <w:pPr>
        <w:ind w:left="5760" w:hanging="360"/>
      </w:pPr>
      <w:rPr>
        <w:rFonts w:ascii="Courier New" w:hAnsi="Courier New" w:hint="default"/>
      </w:rPr>
    </w:lvl>
    <w:lvl w:ilvl="8" w:tplc="B5342072">
      <w:start w:val="1"/>
      <w:numFmt w:val="bullet"/>
      <w:lvlText w:val=""/>
      <w:lvlJc w:val="left"/>
      <w:pPr>
        <w:ind w:left="6480" w:hanging="360"/>
      </w:pPr>
      <w:rPr>
        <w:rFonts w:ascii="Wingdings" w:hAnsi="Wingdings" w:hint="default"/>
      </w:rPr>
    </w:lvl>
  </w:abstractNum>
  <w:abstractNum w:abstractNumId="7" w15:restartNumberingAfterBreak="0">
    <w:nsid w:val="19B97206"/>
    <w:multiLevelType w:val="multilevel"/>
    <w:tmpl w:val="3B80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F3454"/>
    <w:multiLevelType w:val="multilevel"/>
    <w:tmpl w:val="69EA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E0381"/>
    <w:multiLevelType w:val="hybridMultilevel"/>
    <w:tmpl w:val="67244174"/>
    <w:lvl w:ilvl="0" w:tplc="72DA9FB6">
      <w:start w:val="1"/>
      <w:numFmt w:val="bullet"/>
      <w:lvlText w:val=""/>
      <w:lvlJc w:val="left"/>
      <w:pPr>
        <w:ind w:left="720" w:hanging="360"/>
      </w:pPr>
      <w:rPr>
        <w:rFonts w:ascii="Symbol" w:hAnsi="Symbol" w:hint="default"/>
      </w:rPr>
    </w:lvl>
    <w:lvl w:ilvl="1" w:tplc="96A82F1C">
      <w:start w:val="1"/>
      <w:numFmt w:val="bullet"/>
      <w:lvlText w:val="o"/>
      <w:lvlJc w:val="left"/>
      <w:pPr>
        <w:ind w:left="1440" w:hanging="360"/>
      </w:pPr>
      <w:rPr>
        <w:rFonts w:ascii="Courier New" w:hAnsi="Courier New" w:hint="default"/>
      </w:rPr>
    </w:lvl>
    <w:lvl w:ilvl="2" w:tplc="BFDCFD3C">
      <w:start w:val="1"/>
      <w:numFmt w:val="bullet"/>
      <w:lvlText w:val=""/>
      <w:lvlJc w:val="left"/>
      <w:pPr>
        <w:ind w:left="2160" w:hanging="360"/>
      </w:pPr>
      <w:rPr>
        <w:rFonts w:ascii="Wingdings" w:hAnsi="Wingdings" w:hint="default"/>
      </w:rPr>
    </w:lvl>
    <w:lvl w:ilvl="3" w:tplc="A6440268">
      <w:start w:val="1"/>
      <w:numFmt w:val="bullet"/>
      <w:lvlText w:val=""/>
      <w:lvlJc w:val="left"/>
      <w:pPr>
        <w:ind w:left="2880" w:hanging="360"/>
      </w:pPr>
      <w:rPr>
        <w:rFonts w:ascii="Symbol" w:hAnsi="Symbol" w:hint="default"/>
      </w:rPr>
    </w:lvl>
    <w:lvl w:ilvl="4" w:tplc="B156CBE6">
      <w:start w:val="1"/>
      <w:numFmt w:val="bullet"/>
      <w:lvlText w:val="o"/>
      <w:lvlJc w:val="left"/>
      <w:pPr>
        <w:ind w:left="3600" w:hanging="360"/>
      </w:pPr>
      <w:rPr>
        <w:rFonts w:ascii="Courier New" w:hAnsi="Courier New" w:hint="default"/>
      </w:rPr>
    </w:lvl>
    <w:lvl w:ilvl="5" w:tplc="B6DCC106">
      <w:start w:val="1"/>
      <w:numFmt w:val="bullet"/>
      <w:lvlText w:val=""/>
      <w:lvlJc w:val="left"/>
      <w:pPr>
        <w:ind w:left="4320" w:hanging="360"/>
      </w:pPr>
      <w:rPr>
        <w:rFonts w:ascii="Wingdings" w:hAnsi="Wingdings" w:hint="default"/>
      </w:rPr>
    </w:lvl>
    <w:lvl w:ilvl="6" w:tplc="BDCA7148">
      <w:start w:val="1"/>
      <w:numFmt w:val="bullet"/>
      <w:lvlText w:val=""/>
      <w:lvlJc w:val="left"/>
      <w:pPr>
        <w:ind w:left="5040" w:hanging="360"/>
      </w:pPr>
      <w:rPr>
        <w:rFonts w:ascii="Symbol" w:hAnsi="Symbol" w:hint="default"/>
      </w:rPr>
    </w:lvl>
    <w:lvl w:ilvl="7" w:tplc="6F5A2BF0">
      <w:start w:val="1"/>
      <w:numFmt w:val="bullet"/>
      <w:lvlText w:val="o"/>
      <w:lvlJc w:val="left"/>
      <w:pPr>
        <w:ind w:left="5760" w:hanging="360"/>
      </w:pPr>
      <w:rPr>
        <w:rFonts w:ascii="Courier New" w:hAnsi="Courier New" w:hint="default"/>
      </w:rPr>
    </w:lvl>
    <w:lvl w:ilvl="8" w:tplc="11ECC972">
      <w:start w:val="1"/>
      <w:numFmt w:val="bullet"/>
      <w:lvlText w:val=""/>
      <w:lvlJc w:val="left"/>
      <w:pPr>
        <w:ind w:left="6480" w:hanging="360"/>
      </w:pPr>
      <w:rPr>
        <w:rFonts w:ascii="Wingdings" w:hAnsi="Wingdings" w:hint="default"/>
      </w:rPr>
    </w:lvl>
  </w:abstractNum>
  <w:abstractNum w:abstractNumId="10" w15:restartNumberingAfterBreak="0">
    <w:nsid w:val="1C474879"/>
    <w:multiLevelType w:val="hybridMultilevel"/>
    <w:tmpl w:val="D4DC9200"/>
    <w:lvl w:ilvl="0" w:tplc="7C16D3FA">
      <w:start w:val="1"/>
      <w:numFmt w:val="bullet"/>
      <w:lvlText w:val=""/>
      <w:lvlJc w:val="left"/>
      <w:pPr>
        <w:ind w:left="720" w:hanging="360"/>
      </w:pPr>
      <w:rPr>
        <w:rFonts w:ascii="Symbol" w:hAnsi="Symbol" w:hint="default"/>
      </w:rPr>
    </w:lvl>
    <w:lvl w:ilvl="1" w:tplc="9E9EA20E">
      <w:start w:val="1"/>
      <w:numFmt w:val="bullet"/>
      <w:lvlText w:val="o"/>
      <w:lvlJc w:val="left"/>
      <w:pPr>
        <w:ind w:left="1440" w:hanging="360"/>
      </w:pPr>
      <w:rPr>
        <w:rFonts w:ascii="Courier New" w:hAnsi="Courier New" w:hint="default"/>
      </w:rPr>
    </w:lvl>
    <w:lvl w:ilvl="2" w:tplc="896C8D60">
      <w:start w:val="1"/>
      <w:numFmt w:val="bullet"/>
      <w:lvlText w:val=""/>
      <w:lvlJc w:val="left"/>
      <w:pPr>
        <w:ind w:left="2160" w:hanging="360"/>
      </w:pPr>
      <w:rPr>
        <w:rFonts w:ascii="Wingdings" w:hAnsi="Wingdings" w:hint="default"/>
      </w:rPr>
    </w:lvl>
    <w:lvl w:ilvl="3" w:tplc="2E002D50">
      <w:start w:val="1"/>
      <w:numFmt w:val="bullet"/>
      <w:lvlText w:val=""/>
      <w:lvlJc w:val="left"/>
      <w:pPr>
        <w:ind w:left="2880" w:hanging="360"/>
      </w:pPr>
      <w:rPr>
        <w:rFonts w:ascii="Symbol" w:hAnsi="Symbol" w:hint="default"/>
      </w:rPr>
    </w:lvl>
    <w:lvl w:ilvl="4" w:tplc="DA906CE6">
      <w:start w:val="1"/>
      <w:numFmt w:val="bullet"/>
      <w:lvlText w:val="o"/>
      <w:lvlJc w:val="left"/>
      <w:pPr>
        <w:ind w:left="3600" w:hanging="360"/>
      </w:pPr>
      <w:rPr>
        <w:rFonts w:ascii="Courier New" w:hAnsi="Courier New" w:hint="default"/>
      </w:rPr>
    </w:lvl>
    <w:lvl w:ilvl="5" w:tplc="2A706916">
      <w:start w:val="1"/>
      <w:numFmt w:val="bullet"/>
      <w:lvlText w:val=""/>
      <w:lvlJc w:val="left"/>
      <w:pPr>
        <w:ind w:left="4320" w:hanging="360"/>
      </w:pPr>
      <w:rPr>
        <w:rFonts w:ascii="Wingdings" w:hAnsi="Wingdings" w:hint="default"/>
      </w:rPr>
    </w:lvl>
    <w:lvl w:ilvl="6" w:tplc="CDB07D2E">
      <w:start w:val="1"/>
      <w:numFmt w:val="bullet"/>
      <w:lvlText w:val=""/>
      <w:lvlJc w:val="left"/>
      <w:pPr>
        <w:ind w:left="5040" w:hanging="360"/>
      </w:pPr>
      <w:rPr>
        <w:rFonts w:ascii="Symbol" w:hAnsi="Symbol" w:hint="default"/>
      </w:rPr>
    </w:lvl>
    <w:lvl w:ilvl="7" w:tplc="E1449AFC">
      <w:start w:val="1"/>
      <w:numFmt w:val="bullet"/>
      <w:lvlText w:val="o"/>
      <w:lvlJc w:val="left"/>
      <w:pPr>
        <w:ind w:left="5760" w:hanging="360"/>
      </w:pPr>
      <w:rPr>
        <w:rFonts w:ascii="Courier New" w:hAnsi="Courier New" w:hint="default"/>
      </w:rPr>
    </w:lvl>
    <w:lvl w:ilvl="8" w:tplc="2B002222">
      <w:start w:val="1"/>
      <w:numFmt w:val="bullet"/>
      <w:lvlText w:val=""/>
      <w:lvlJc w:val="left"/>
      <w:pPr>
        <w:ind w:left="6480" w:hanging="360"/>
      </w:pPr>
      <w:rPr>
        <w:rFonts w:ascii="Wingdings" w:hAnsi="Wingdings" w:hint="default"/>
      </w:rPr>
    </w:lvl>
  </w:abstractNum>
  <w:abstractNum w:abstractNumId="11" w15:restartNumberingAfterBreak="0">
    <w:nsid w:val="21F02EAB"/>
    <w:multiLevelType w:val="hybridMultilevel"/>
    <w:tmpl w:val="26D6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CD2ED"/>
    <w:multiLevelType w:val="hybridMultilevel"/>
    <w:tmpl w:val="1610E0BC"/>
    <w:lvl w:ilvl="0" w:tplc="342CE466">
      <w:start w:val="1"/>
      <w:numFmt w:val="bullet"/>
      <w:lvlText w:val=""/>
      <w:lvlJc w:val="left"/>
      <w:pPr>
        <w:ind w:left="720" w:hanging="360"/>
      </w:pPr>
      <w:rPr>
        <w:rFonts w:ascii="Symbol" w:hAnsi="Symbol" w:hint="default"/>
      </w:rPr>
    </w:lvl>
    <w:lvl w:ilvl="1" w:tplc="AE269CF2">
      <w:start w:val="1"/>
      <w:numFmt w:val="bullet"/>
      <w:lvlText w:val="o"/>
      <w:lvlJc w:val="left"/>
      <w:pPr>
        <w:ind w:left="1440" w:hanging="360"/>
      </w:pPr>
      <w:rPr>
        <w:rFonts w:ascii="Courier New" w:hAnsi="Courier New" w:hint="default"/>
      </w:rPr>
    </w:lvl>
    <w:lvl w:ilvl="2" w:tplc="8314217C">
      <w:start w:val="1"/>
      <w:numFmt w:val="bullet"/>
      <w:lvlText w:val=""/>
      <w:lvlJc w:val="left"/>
      <w:pPr>
        <w:ind w:left="2160" w:hanging="360"/>
      </w:pPr>
      <w:rPr>
        <w:rFonts w:ascii="Wingdings" w:hAnsi="Wingdings" w:hint="default"/>
      </w:rPr>
    </w:lvl>
    <w:lvl w:ilvl="3" w:tplc="DC9E2A48">
      <w:start w:val="1"/>
      <w:numFmt w:val="bullet"/>
      <w:lvlText w:val=""/>
      <w:lvlJc w:val="left"/>
      <w:pPr>
        <w:ind w:left="2880" w:hanging="360"/>
      </w:pPr>
      <w:rPr>
        <w:rFonts w:ascii="Symbol" w:hAnsi="Symbol" w:hint="default"/>
      </w:rPr>
    </w:lvl>
    <w:lvl w:ilvl="4" w:tplc="828A4C60">
      <w:start w:val="1"/>
      <w:numFmt w:val="bullet"/>
      <w:lvlText w:val="o"/>
      <w:lvlJc w:val="left"/>
      <w:pPr>
        <w:ind w:left="3600" w:hanging="360"/>
      </w:pPr>
      <w:rPr>
        <w:rFonts w:ascii="Courier New" w:hAnsi="Courier New" w:hint="default"/>
      </w:rPr>
    </w:lvl>
    <w:lvl w:ilvl="5" w:tplc="883E1972">
      <w:start w:val="1"/>
      <w:numFmt w:val="bullet"/>
      <w:lvlText w:val=""/>
      <w:lvlJc w:val="left"/>
      <w:pPr>
        <w:ind w:left="4320" w:hanging="360"/>
      </w:pPr>
      <w:rPr>
        <w:rFonts w:ascii="Wingdings" w:hAnsi="Wingdings" w:hint="default"/>
      </w:rPr>
    </w:lvl>
    <w:lvl w:ilvl="6" w:tplc="8F0A0486">
      <w:start w:val="1"/>
      <w:numFmt w:val="bullet"/>
      <w:lvlText w:val=""/>
      <w:lvlJc w:val="left"/>
      <w:pPr>
        <w:ind w:left="5040" w:hanging="360"/>
      </w:pPr>
      <w:rPr>
        <w:rFonts w:ascii="Symbol" w:hAnsi="Symbol" w:hint="default"/>
      </w:rPr>
    </w:lvl>
    <w:lvl w:ilvl="7" w:tplc="F7FE863A">
      <w:start w:val="1"/>
      <w:numFmt w:val="bullet"/>
      <w:lvlText w:val="o"/>
      <w:lvlJc w:val="left"/>
      <w:pPr>
        <w:ind w:left="5760" w:hanging="360"/>
      </w:pPr>
      <w:rPr>
        <w:rFonts w:ascii="Courier New" w:hAnsi="Courier New" w:hint="default"/>
      </w:rPr>
    </w:lvl>
    <w:lvl w:ilvl="8" w:tplc="01627038">
      <w:start w:val="1"/>
      <w:numFmt w:val="bullet"/>
      <w:lvlText w:val=""/>
      <w:lvlJc w:val="left"/>
      <w:pPr>
        <w:ind w:left="6480" w:hanging="360"/>
      </w:pPr>
      <w:rPr>
        <w:rFonts w:ascii="Wingdings" w:hAnsi="Wingdings" w:hint="default"/>
      </w:rPr>
    </w:lvl>
  </w:abstractNum>
  <w:abstractNum w:abstractNumId="13" w15:restartNumberingAfterBreak="0">
    <w:nsid w:val="255910D9"/>
    <w:multiLevelType w:val="hybridMultilevel"/>
    <w:tmpl w:val="5B3468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3FB91"/>
    <w:multiLevelType w:val="hybridMultilevel"/>
    <w:tmpl w:val="4044E834"/>
    <w:lvl w:ilvl="0" w:tplc="948E968C">
      <w:start w:val="1"/>
      <w:numFmt w:val="bullet"/>
      <w:lvlText w:val=""/>
      <w:lvlJc w:val="left"/>
      <w:pPr>
        <w:ind w:left="720" w:hanging="360"/>
      </w:pPr>
      <w:rPr>
        <w:rFonts w:ascii="Symbol" w:hAnsi="Symbol" w:hint="default"/>
      </w:rPr>
    </w:lvl>
    <w:lvl w:ilvl="1" w:tplc="FBE29938">
      <w:start w:val="1"/>
      <w:numFmt w:val="bullet"/>
      <w:lvlText w:val="o"/>
      <w:lvlJc w:val="left"/>
      <w:pPr>
        <w:ind w:left="1440" w:hanging="360"/>
      </w:pPr>
      <w:rPr>
        <w:rFonts w:ascii="Courier New" w:hAnsi="Courier New" w:hint="default"/>
      </w:rPr>
    </w:lvl>
    <w:lvl w:ilvl="2" w:tplc="87E4C54E">
      <w:start w:val="1"/>
      <w:numFmt w:val="bullet"/>
      <w:lvlText w:val=""/>
      <w:lvlJc w:val="left"/>
      <w:pPr>
        <w:ind w:left="2160" w:hanging="360"/>
      </w:pPr>
      <w:rPr>
        <w:rFonts w:ascii="Wingdings" w:hAnsi="Wingdings" w:hint="default"/>
      </w:rPr>
    </w:lvl>
    <w:lvl w:ilvl="3" w:tplc="B95A63F8">
      <w:start w:val="1"/>
      <w:numFmt w:val="bullet"/>
      <w:lvlText w:val=""/>
      <w:lvlJc w:val="left"/>
      <w:pPr>
        <w:ind w:left="2880" w:hanging="360"/>
      </w:pPr>
      <w:rPr>
        <w:rFonts w:ascii="Symbol" w:hAnsi="Symbol" w:hint="default"/>
      </w:rPr>
    </w:lvl>
    <w:lvl w:ilvl="4" w:tplc="84FE9958">
      <w:start w:val="1"/>
      <w:numFmt w:val="bullet"/>
      <w:lvlText w:val="o"/>
      <w:lvlJc w:val="left"/>
      <w:pPr>
        <w:ind w:left="3600" w:hanging="360"/>
      </w:pPr>
      <w:rPr>
        <w:rFonts w:ascii="Courier New" w:hAnsi="Courier New" w:hint="default"/>
      </w:rPr>
    </w:lvl>
    <w:lvl w:ilvl="5" w:tplc="69AED214">
      <w:start w:val="1"/>
      <w:numFmt w:val="bullet"/>
      <w:lvlText w:val=""/>
      <w:lvlJc w:val="left"/>
      <w:pPr>
        <w:ind w:left="4320" w:hanging="360"/>
      </w:pPr>
      <w:rPr>
        <w:rFonts w:ascii="Wingdings" w:hAnsi="Wingdings" w:hint="default"/>
      </w:rPr>
    </w:lvl>
    <w:lvl w:ilvl="6" w:tplc="DD7A46D0">
      <w:start w:val="1"/>
      <w:numFmt w:val="bullet"/>
      <w:lvlText w:val=""/>
      <w:lvlJc w:val="left"/>
      <w:pPr>
        <w:ind w:left="5040" w:hanging="360"/>
      </w:pPr>
      <w:rPr>
        <w:rFonts w:ascii="Symbol" w:hAnsi="Symbol" w:hint="default"/>
      </w:rPr>
    </w:lvl>
    <w:lvl w:ilvl="7" w:tplc="021C3740">
      <w:start w:val="1"/>
      <w:numFmt w:val="bullet"/>
      <w:lvlText w:val="o"/>
      <w:lvlJc w:val="left"/>
      <w:pPr>
        <w:ind w:left="5760" w:hanging="360"/>
      </w:pPr>
      <w:rPr>
        <w:rFonts w:ascii="Courier New" w:hAnsi="Courier New" w:hint="default"/>
      </w:rPr>
    </w:lvl>
    <w:lvl w:ilvl="8" w:tplc="E634F054">
      <w:start w:val="1"/>
      <w:numFmt w:val="bullet"/>
      <w:lvlText w:val=""/>
      <w:lvlJc w:val="left"/>
      <w:pPr>
        <w:ind w:left="6480" w:hanging="360"/>
      </w:pPr>
      <w:rPr>
        <w:rFonts w:ascii="Wingdings" w:hAnsi="Wingdings" w:hint="default"/>
      </w:rPr>
    </w:lvl>
  </w:abstractNum>
  <w:abstractNum w:abstractNumId="15" w15:restartNumberingAfterBreak="0">
    <w:nsid w:val="2A827304"/>
    <w:multiLevelType w:val="hybridMultilevel"/>
    <w:tmpl w:val="83D61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E7774"/>
    <w:multiLevelType w:val="hybridMultilevel"/>
    <w:tmpl w:val="9D646F8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DD87B26"/>
    <w:multiLevelType w:val="hybridMultilevel"/>
    <w:tmpl w:val="56429DC8"/>
    <w:lvl w:ilvl="0" w:tplc="4CB41CE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F3016"/>
    <w:multiLevelType w:val="multilevel"/>
    <w:tmpl w:val="E28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B959CD"/>
    <w:multiLevelType w:val="hybridMultilevel"/>
    <w:tmpl w:val="C218C17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09437CD"/>
    <w:multiLevelType w:val="hybridMultilevel"/>
    <w:tmpl w:val="BACA4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058A9"/>
    <w:multiLevelType w:val="hybridMultilevel"/>
    <w:tmpl w:val="96F82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5FE18"/>
    <w:multiLevelType w:val="hybridMultilevel"/>
    <w:tmpl w:val="B0FAE2A2"/>
    <w:lvl w:ilvl="0" w:tplc="237A7A1E">
      <w:start w:val="1"/>
      <w:numFmt w:val="bullet"/>
      <w:lvlText w:val=""/>
      <w:lvlJc w:val="left"/>
      <w:pPr>
        <w:ind w:left="720" w:hanging="360"/>
      </w:pPr>
      <w:rPr>
        <w:rFonts w:ascii="Symbol" w:hAnsi="Symbol" w:hint="default"/>
      </w:rPr>
    </w:lvl>
    <w:lvl w:ilvl="1" w:tplc="3DE0264C">
      <w:start w:val="1"/>
      <w:numFmt w:val="bullet"/>
      <w:lvlText w:val="o"/>
      <w:lvlJc w:val="left"/>
      <w:pPr>
        <w:ind w:left="1440" w:hanging="360"/>
      </w:pPr>
      <w:rPr>
        <w:rFonts w:ascii="Courier New" w:hAnsi="Courier New" w:hint="default"/>
      </w:rPr>
    </w:lvl>
    <w:lvl w:ilvl="2" w:tplc="9880E060">
      <w:start w:val="1"/>
      <w:numFmt w:val="bullet"/>
      <w:lvlText w:val=""/>
      <w:lvlJc w:val="left"/>
      <w:pPr>
        <w:ind w:left="2160" w:hanging="360"/>
      </w:pPr>
      <w:rPr>
        <w:rFonts w:ascii="Wingdings" w:hAnsi="Wingdings" w:hint="default"/>
      </w:rPr>
    </w:lvl>
    <w:lvl w:ilvl="3" w:tplc="7570E3CA">
      <w:start w:val="1"/>
      <w:numFmt w:val="bullet"/>
      <w:lvlText w:val=""/>
      <w:lvlJc w:val="left"/>
      <w:pPr>
        <w:ind w:left="2880" w:hanging="360"/>
      </w:pPr>
      <w:rPr>
        <w:rFonts w:ascii="Symbol" w:hAnsi="Symbol" w:hint="default"/>
      </w:rPr>
    </w:lvl>
    <w:lvl w:ilvl="4" w:tplc="71A2D7A0">
      <w:start w:val="1"/>
      <w:numFmt w:val="bullet"/>
      <w:lvlText w:val="o"/>
      <w:lvlJc w:val="left"/>
      <w:pPr>
        <w:ind w:left="3600" w:hanging="360"/>
      </w:pPr>
      <w:rPr>
        <w:rFonts w:ascii="Courier New" w:hAnsi="Courier New" w:hint="default"/>
      </w:rPr>
    </w:lvl>
    <w:lvl w:ilvl="5" w:tplc="919A2B8A">
      <w:start w:val="1"/>
      <w:numFmt w:val="bullet"/>
      <w:lvlText w:val=""/>
      <w:lvlJc w:val="left"/>
      <w:pPr>
        <w:ind w:left="4320" w:hanging="360"/>
      </w:pPr>
      <w:rPr>
        <w:rFonts w:ascii="Wingdings" w:hAnsi="Wingdings" w:hint="default"/>
      </w:rPr>
    </w:lvl>
    <w:lvl w:ilvl="6" w:tplc="BFF825B2">
      <w:start w:val="1"/>
      <w:numFmt w:val="bullet"/>
      <w:lvlText w:val=""/>
      <w:lvlJc w:val="left"/>
      <w:pPr>
        <w:ind w:left="5040" w:hanging="360"/>
      </w:pPr>
      <w:rPr>
        <w:rFonts w:ascii="Symbol" w:hAnsi="Symbol" w:hint="default"/>
      </w:rPr>
    </w:lvl>
    <w:lvl w:ilvl="7" w:tplc="AACA8E82">
      <w:start w:val="1"/>
      <w:numFmt w:val="bullet"/>
      <w:lvlText w:val="o"/>
      <w:lvlJc w:val="left"/>
      <w:pPr>
        <w:ind w:left="5760" w:hanging="360"/>
      </w:pPr>
      <w:rPr>
        <w:rFonts w:ascii="Courier New" w:hAnsi="Courier New" w:hint="default"/>
      </w:rPr>
    </w:lvl>
    <w:lvl w:ilvl="8" w:tplc="AB4E7D98">
      <w:start w:val="1"/>
      <w:numFmt w:val="bullet"/>
      <w:lvlText w:val=""/>
      <w:lvlJc w:val="left"/>
      <w:pPr>
        <w:ind w:left="6480" w:hanging="360"/>
      </w:pPr>
      <w:rPr>
        <w:rFonts w:ascii="Wingdings" w:hAnsi="Wingdings" w:hint="default"/>
      </w:rPr>
    </w:lvl>
  </w:abstractNum>
  <w:abstractNum w:abstractNumId="23" w15:restartNumberingAfterBreak="0">
    <w:nsid w:val="4501D324"/>
    <w:multiLevelType w:val="hybridMultilevel"/>
    <w:tmpl w:val="BF3E3166"/>
    <w:lvl w:ilvl="0" w:tplc="8EDAB6E6">
      <w:start w:val="1"/>
      <w:numFmt w:val="bullet"/>
      <w:lvlText w:val=""/>
      <w:lvlJc w:val="left"/>
      <w:pPr>
        <w:ind w:left="720" w:hanging="360"/>
      </w:pPr>
      <w:rPr>
        <w:rFonts w:ascii="Symbol" w:hAnsi="Symbol" w:hint="default"/>
      </w:rPr>
    </w:lvl>
    <w:lvl w:ilvl="1" w:tplc="173A5BDE">
      <w:start w:val="1"/>
      <w:numFmt w:val="bullet"/>
      <w:lvlText w:val="o"/>
      <w:lvlJc w:val="left"/>
      <w:pPr>
        <w:ind w:left="1440" w:hanging="360"/>
      </w:pPr>
      <w:rPr>
        <w:rFonts w:ascii="Courier New" w:hAnsi="Courier New" w:hint="default"/>
      </w:rPr>
    </w:lvl>
    <w:lvl w:ilvl="2" w:tplc="CB8063AA">
      <w:start w:val="1"/>
      <w:numFmt w:val="bullet"/>
      <w:lvlText w:val=""/>
      <w:lvlJc w:val="left"/>
      <w:pPr>
        <w:ind w:left="2160" w:hanging="360"/>
      </w:pPr>
      <w:rPr>
        <w:rFonts w:ascii="Wingdings" w:hAnsi="Wingdings" w:hint="default"/>
      </w:rPr>
    </w:lvl>
    <w:lvl w:ilvl="3" w:tplc="0C22CAE6">
      <w:start w:val="1"/>
      <w:numFmt w:val="bullet"/>
      <w:lvlText w:val=""/>
      <w:lvlJc w:val="left"/>
      <w:pPr>
        <w:ind w:left="2880" w:hanging="360"/>
      </w:pPr>
      <w:rPr>
        <w:rFonts w:ascii="Symbol" w:hAnsi="Symbol" w:hint="default"/>
      </w:rPr>
    </w:lvl>
    <w:lvl w:ilvl="4" w:tplc="909632C2">
      <w:start w:val="1"/>
      <w:numFmt w:val="bullet"/>
      <w:lvlText w:val="o"/>
      <w:lvlJc w:val="left"/>
      <w:pPr>
        <w:ind w:left="3600" w:hanging="360"/>
      </w:pPr>
      <w:rPr>
        <w:rFonts w:ascii="Courier New" w:hAnsi="Courier New" w:hint="default"/>
      </w:rPr>
    </w:lvl>
    <w:lvl w:ilvl="5" w:tplc="BFF476F0">
      <w:start w:val="1"/>
      <w:numFmt w:val="bullet"/>
      <w:lvlText w:val=""/>
      <w:lvlJc w:val="left"/>
      <w:pPr>
        <w:ind w:left="4320" w:hanging="360"/>
      </w:pPr>
      <w:rPr>
        <w:rFonts w:ascii="Wingdings" w:hAnsi="Wingdings" w:hint="default"/>
      </w:rPr>
    </w:lvl>
    <w:lvl w:ilvl="6" w:tplc="5784D95C">
      <w:start w:val="1"/>
      <w:numFmt w:val="bullet"/>
      <w:lvlText w:val=""/>
      <w:lvlJc w:val="left"/>
      <w:pPr>
        <w:ind w:left="5040" w:hanging="360"/>
      </w:pPr>
      <w:rPr>
        <w:rFonts w:ascii="Symbol" w:hAnsi="Symbol" w:hint="default"/>
      </w:rPr>
    </w:lvl>
    <w:lvl w:ilvl="7" w:tplc="5B26506C">
      <w:start w:val="1"/>
      <w:numFmt w:val="bullet"/>
      <w:lvlText w:val="o"/>
      <w:lvlJc w:val="left"/>
      <w:pPr>
        <w:ind w:left="5760" w:hanging="360"/>
      </w:pPr>
      <w:rPr>
        <w:rFonts w:ascii="Courier New" w:hAnsi="Courier New" w:hint="default"/>
      </w:rPr>
    </w:lvl>
    <w:lvl w:ilvl="8" w:tplc="CB784E5A">
      <w:start w:val="1"/>
      <w:numFmt w:val="bullet"/>
      <w:lvlText w:val=""/>
      <w:lvlJc w:val="left"/>
      <w:pPr>
        <w:ind w:left="6480" w:hanging="360"/>
      </w:pPr>
      <w:rPr>
        <w:rFonts w:ascii="Wingdings" w:hAnsi="Wingdings" w:hint="default"/>
      </w:rPr>
    </w:lvl>
  </w:abstractNum>
  <w:abstractNum w:abstractNumId="24" w15:restartNumberingAfterBreak="0">
    <w:nsid w:val="4E48621E"/>
    <w:multiLevelType w:val="hybridMultilevel"/>
    <w:tmpl w:val="C764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6504B"/>
    <w:multiLevelType w:val="hybridMultilevel"/>
    <w:tmpl w:val="2578DC2E"/>
    <w:lvl w:ilvl="0" w:tplc="76BA2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0E250A"/>
    <w:multiLevelType w:val="hybridMultilevel"/>
    <w:tmpl w:val="43CAF8F4"/>
    <w:lvl w:ilvl="0" w:tplc="4CB41CE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CFCDA"/>
    <w:multiLevelType w:val="hybridMultilevel"/>
    <w:tmpl w:val="33B64A9E"/>
    <w:lvl w:ilvl="0" w:tplc="25F82366">
      <w:start w:val="1"/>
      <w:numFmt w:val="decimal"/>
      <w:lvlText w:val="●"/>
      <w:lvlJc w:val="left"/>
      <w:pPr>
        <w:ind w:left="720" w:hanging="360"/>
      </w:pPr>
    </w:lvl>
    <w:lvl w:ilvl="1" w:tplc="4D0E68CA">
      <w:start w:val="1"/>
      <w:numFmt w:val="lowerLetter"/>
      <w:lvlText w:val="%2."/>
      <w:lvlJc w:val="left"/>
      <w:pPr>
        <w:ind w:left="1440" w:hanging="360"/>
      </w:pPr>
    </w:lvl>
    <w:lvl w:ilvl="2" w:tplc="85A0AB26">
      <w:start w:val="1"/>
      <w:numFmt w:val="lowerRoman"/>
      <w:lvlText w:val="%3."/>
      <w:lvlJc w:val="right"/>
      <w:pPr>
        <w:ind w:left="2160" w:hanging="180"/>
      </w:pPr>
    </w:lvl>
    <w:lvl w:ilvl="3" w:tplc="55089028">
      <w:start w:val="1"/>
      <w:numFmt w:val="decimal"/>
      <w:lvlText w:val="%4."/>
      <w:lvlJc w:val="left"/>
      <w:pPr>
        <w:ind w:left="2880" w:hanging="360"/>
      </w:pPr>
    </w:lvl>
    <w:lvl w:ilvl="4" w:tplc="F45E8108">
      <w:start w:val="1"/>
      <w:numFmt w:val="lowerLetter"/>
      <w:lvlText w:val="%5."/>
      <w:lvlJc w:val="left"/>
      <w:pPr>
        <w:ind w:left="3600" w:hanging="360"/>
      </w:pPr>
    </w:lvl>
    <w:lvl w:ilvl="5" w:tplc="A96AEF46">
      <w:start w:val="1"/>
      <w:numFmt w:val="lowerRoman"/>
      <w:lvlText w:val="%6."/>
      <w:lvlJc w:val="right"/>
      <w:pPr>
        <w:ind w:left="4320" w:hanging="180"/>
      </w:pPr>
    </w:lvl>
    <w:lvl w:ilvl="6" w:tplc="E5C42D12">
      <w:start w:val="1"/>
      <w:numFmt w:val="decimal"/>
      <w:lvlText w:val="%7."/>
      <w:lvlJc w:val="left"/>
      <w:pPr>
        <w:ind w:left="5040" w:hanging="360"/>
      </w:pPr>
    </w:lvl>
    <w:lvl w:ilvl="7" w:tplc="88189976">
      <w:start w:val="1"/>
      <w:numFmt w:val="lowerLetter"/>
      <w:lvlText w:val="%8."/>
      <w:lvlJc w:val="left"/>
      <w:pPr>
        <w:ind w:left="5760" w:hanging="360"/>
      </w:pPr>
    </w:lvl>
    <w:lvl w:ilvl="8" w:tplc="BC90558A">
      <w:start w:val="1"/>
      <w:numFmt w:val="lowerRoman"/>
      <w:lvlText w:val="%9."/>
      <w:lvlJc w:val="right"/>
      <w:pPr>
        <w:ind w:left="6480" w:hanging="180"/>
      </w:pPr>
    </w:lvl>
  </w:abstractNum>
  <w:abstractNum w:abstractNumId="28" w15:restartNumberingAfterBreak="0">
    <w:nsid w:val="546E3495"/>
    <w:multiLevelType w:val="hybridMultilevel"/>
    <w:tmpl w:val="E11E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305759"/>
    <w:multiLevelType w:val="hybridMultilevel"/>
    <w:tmpl w:val="6D4C5E78"/>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A1D208"/>
    <w:multiLevelType w:val="hybridMultilevel"/>
    <w:tmpl w:val="C7FE0FC4"/>
    <w:lvl w:ilvl="0" w:tplc="33942D02">
      <w:start w:val="1"/>
      <w:numFmt w:val="decimal"/>
      <w:lvlText w:val="●"/>
      <w:lvlJc w:val="left"/>
      <w:pPr>
        <w:ind w:left="720" w:hanging="360"/>
      </w:pPr>
    </w:lvl>
    <w:lvl w:ilvl="1" w:tplc="F5AA411A">
      <w:start w:val="1"/>
      <w:numFmt w:val="lowerLetter"/>
      <w:lvlText w:val="%2."/>
      <w:lvlJc w:val="left"/>
      <w:pPr>
        <w:ind w:left="1440" w:hanging="360"/>
      </w:pPr>
    </w:lvl>
    <w:lvl w:ilvl="2" w:tplc="F232F5AC">
      <w:start w:val="1"/>
      <w:numFmt w:val="lowerRoman"/>
      <w:lvlText w:val="%3."/>
      <w:lvlJc w:val="right"/>
      <w:pPr>
        <w:ind w:left="2160" w:hanging="180"/>
      </w:pPr>
    </w:lvl>
    <w:lvl w:ilvl="3" w:tplc="72BC25F6">
      <w:start w:val="1"/>
      <w:numFmt w:val="decimal"/>
      <w:lvlText w:val="%4."/>
      <w:lvlJc w:val="left"/>
      <w:pPr>
        <w:ind w:left="2880" w:hanging="360"/>
      </w:pPr>
    </w:lvl>
    <w:lvl w:ilvl="4" w:tplc="C1BA9FF2">
      <w:start w:val="1"/>
      <w:numFmt w:val="lowerLetter"/>
      <w:lvlText w:val="%5."/>
      <w:lvlJc w:val="left"/>
      <w:pPr>
        <w:ind w:left="3600" w:hanging="360"/>
      </w:pPr>
    </w:lvl>
    <w:lvl w:ilvl="5" w:tplc="9CF00FA4">
      <w:start w:val="1"/>
      <w:numFmt w:val="lowerRoman"/>
      <w:lvlText w:val="%6."/>
      <w:lvlJc w:val="right"/>
      <w:pPr>
        <w:ind w:left="4320" w:hanging="180"/>
      </w:pPr>
    </w:lvl>
    <w:lvl w:ilvl="6" w:tplc="88FC9346">
      <w:start w:val="1"/>
      <w:numFmt w:val="decimal"/>
      <w:lvlText w:val="%7."/>
      <w:lvlJc w:val="left"/>
      <w:pPr>
        <w:ind w:left="5040" w:hanging="360"/>
      </w:pPr>
    </w:lvl>
    <w:lvl w:ilvl="7" w:tplc="59D6E326">
      <w:start w:val="1"/>
      <w:numFmt w:val="lowerLetter"/>
      <w:lvlText w:val="%8."/>
      <w:lvlJc w:val="left"/>
      <w:pPr>
        <w:ind w:left="5760" w:hanging="360"/>
      </w:pPr>
    </w:lvl>
    <w:lvl w:ilvl="8" w:tplc="B85E8D3A">
      <w:start w:val="1"/>
      <w:numFmt w:val="lowerRoman"/>
      <w:lvlText w:val="%9."/>
      <w:lvlJc w:val="right"/>
      <w:pPr>
        <w:ind w:left="6480" w:hanging="180"/>
      </w:pPr>
    </w:lvl>
  </w:abstractNum>
  <w:abstractNum w:abstractNumId="31" w15:restartNumberingAfterBreak="0">
    <w:nsid w:val="614F583F"/>
    <w:multiLevelType w:val="hybridMultilevel"/>
    <w:tmpl w:val="7A56A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51732"/>
    <w:multiLevelType w:val="hybridMultilevel"/>
    <w:tmpl w:val="787A72D4"/>
    <w:lvl w:ilvl="0" w:tplc="B654514A">
      <w:start w:val="1"/>
      <w:numFmt w:val="bullet"/>
      <w:lvlText w:val=""/>
      <w:lvlJc w:val="left"/>
      <w:pPr>
        <w:ind w:left="720" w:hanging="360"/>
      </w:pPr>
      <w:rPr>
        <w:rFonts w:ascii="Symbol" w:hAnsi="Symbol" w:hint="default"/>
      </w:rPr>
    </w:lvl>
    <w:lvl w:ilvl="1" w:tplc="D3701006">
      <w:start w:val="1"/>
      <w:numFmt w:val="bullet"/>
      <w:lvlText w:val="o"/>
      <w:lvlJc w:val="left"/>
      <w:pPr>
        <w:ind w:left="1440" w:hanging="360"/>
      </w:pPr>
      <w:rPr>
        <w:rFonts w:ascii="Courier New" w:hAnsi="Courier New" w:hint="default"/>
      </w:rPr>
    </w:lvl>
    <w:lvl w:ilvl="2" w:tplc="0D4A4BDE">
      <w:start w:val="1"/>
      <w:numFmt w:val="bullet"/>
      <w:lvlText w:val=""/>
      <w:lvlJc w:val="left"/>
      <w:pPr>
        <w:ind w:left="2160" w:hanging="360"/>
      </w:pPr>
      <w:rPr>
        <w:rFonts w:ascii="Wingdings" w:hAnsi="Wingdings" w:hint="default"/>
      </w:rPr>
    </w:lvl>
    <w:lvl w:ilvl="3" w:tplc="03705352">
      <w:start w:val="1"/>
      <w:numFmt w:val="bullet"/>
      <w:lvlText w:val=""/>
      <w:lvlJc w:val="left"/>
      <w:pPr>
        <w:ind w:left="2880" w:hanging="360"/>
      </w:pPr>
      <w:rPr>
        <w:rFonts w:ascii="Symbol" w:hAnsi="Symbol" w:hint="default"/>
      </w:rPr>
    </w:lvl>
    <w:lvl w:ilvl="4" w:tplc="D80CD5F8">
      <w:start w:val="1"/>
      <w:numFmt w:val="bullet"/>
      <w:lvlText w:val="o"/>
      <w:lvlJc w:val="left"/>
      <w:pPr>
        <w:ind w:left="3600" w:hanging="360"/>
      </w:pPr>
      <w:rPr>
        <w:rFonts w:ascii="Courier New" w:hAnsi="Courier New" w:hint="default"/>
      </w:rPr>
    </w:lvl>
    <w:lvl w:ilvl="5" w:tplc="2F065A30">
      <w:start w:val="1"/>
      <w:numFmt w:val="bullet"/>
      <w:lvlText w:val=""/>
      <w:lvlJc w:val="left"/>
      <w:pPr>
        <w:ind w:left="4320" w:hanging="360"/>
      </w:pPr>
      <w:rPr>
        <w:rFonts w:ascii="Wingdings" w:hAnsi="Wingdings" w:hint="default"/>
      </w:rPr>
    </w:lvl>
    <w:lvl w:ilvl="6" w:tplc="6E5E6B8C">
      <w:start w:val="1"/>
      <w:numFmt w:val="bullet"/>
      <w:lvlText w:val=""/>
      <w:lvlJc w:val="left"/>
      <w:pPr>
        <w:ind w:left="5040" w:hanging="360"/>
      </w:pPr>
      <w:rPr>
        <w:rFonts w:ascii="Symbol" w:hAnsi="Symbol" w:hint="default"/>
      </w:rPr>
    </w:lvl>
    <w:lvl w:ilvl="7" w:tplc="329C0B5A">
      <w:start w:val="1"/>
      <w:numFmt w:val="bullet"/>
      <w:lvlText w:val="o"/>
      <w:lvlJc w:val="left"/>
      <w:pPr>
        <w:ind w:left="5760" w:hanging="360"/>
      </w:pPr>
      <w:rPr>
        <w:rFonts w:ascii="Courier New" w:hAnsi="Courier New" w:hint="default"/>
      </w:rPr>
    </w:lvl>
    <w:lvl w:ilvl="8" w:tplc="D9C25FC0">
      <w:start w:val="1"/>
      <w:numFmt w:val="bullet"/>
      <w:lvlText w:val=""/>
      <w:lvlJc w:val="left"/>
      <w:pPr>
        <w:ind w:left="6480" w:hanging="360"/>
      </w:pPr>
      <w:rPr>
        <w:rFonts w:ascii="Wingdings" w:hAnsi="Wingdings" w:hint="default"/>
      </w:rPr>
    </w:lvl>
  </w:abstractNum>
  <w:abstractNum w:abstractNumId="33" w15:restartNumberingAfterBreak="0">
    <w:nsid w:val="6916452D"/>
    <w:multiLevelType w:val="hybridMultilevel"/>
    <w:tmpl w:val="556A544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BD7A204"/>
    <w:multiLevelType w:val="hybridMultilevel"/>
    <w:tmpl w:val="B420D95C"/>
    <w:lvl w:ilvl="0" w:tplc="2A205F00">
      <w:start w:val="1"/>
      <w:numFmt w:val="bullet"/>
      <w:lvlText w:val=""/>
      <w:lvlJc w:val="left"/>
      <w:pPr>
        <w:ind w:left="720" w:hanging="360"/>
      </w:pPr>
      <w:rPr>
        <w:rFonts w:ascii="Symbol" w:hAnsi="Symbol" w:hint="default"/>
      </w:rPr>
    </w:lvl>
    <w:lvl w:ilvl="1" w:tplc="E0E8A874">
      <w:start w:val="1"/>
      <w:numFmt w:val="bullet"/>
      <w:lvlText w:val="o"/>
      <w:lvlJc w:val="left"/>
      <w:pPr>
        <w:ind w:left="1440" w:hanging="360"/>
      </w:pPr>
      <w:rPr>
        <w:rFonts w:ascii="Courier New" w:hAnsi="Courier New" w:hint="default"/>
      </w:rPr>
    </w:lvl>
    <w:lvl w:ilvl="2" w:tplc="02DCE9D2">
      <w:start w:val="1"/>
      <w:numFmt w:val="bullet"/>
      <w:lvlText w:val=""/>
      <w:lvlJc w:val="left"/>
      <w:pPr>
        <w:ind w:left="2160" w:hanging="360"/>
      </w:pPr>
      <w:rPr>
        <w:rFonts w:ascii="Wingdings" w:hAnsi="Wingdings" w:hint="default"/>
      </w:rPr>
    </w:lvl>
    <w:lvl w:ilvl="3" w:tplc="B9B01482">
      <w:start w:val="1"/>
      <w:numFmt w:val="bullet"/>
      <w:lvlText w:val=""/>
      <w:lvlJc w:val="left"/>
      <w:pPr>
        <w:ind w:left="2880" w:hanging="360"/>
      </w:pPr>
      <w:rPr>
        <w:rFonts w:ascii="Symbol" w:hAnsi="Symbol" w:hint="default"/>
      </w:rPr>
    </w:lvl>
    <w:lvl w:ilvl="4" w:tplc="2146CC7A">
      <w:start w:val="1"/>
      <w:numFmt w:val="bullet"/>
      <w:lvlText w:val="o"/>
      <w:lvlJc w:val="left"/>
      <w:pPr>
        <w:ind w:left="3600" w:hanging="360"/>
      </w:pPr>
      <w:rPr>
        <w:rFonts w:ascii="Courier New" w:hAnsi="Courier New" w:hint="default"/>
      </w:rPr>
    </w:lvl>
    <w:lvl w:ilvl="5" w:tplc="DE5AA1A2">
      <w:start w:val="1"/>
      <w:numFmt w:val="bullet"/>
      <w:lvlText w:val=""/>
      <w:lvlJc w:val="left"/>
      <w:pPr>
        <w:ind w:left="4320" w:hanging="360"/>
      </w:pPr>
      <w:rPr>
        <w:rFonts w:ascii="Wingdings" w:hAnsi="Wingdings" w:hint="default"/>
      </w:rPr>
    </w:lvl>
    <w:lvl w:ilvl="6" w:tplc="38DEE56C">
      <w:start w:val="1"/>
      <w:numFmt w:val="bullet"/>
      <w:lvlText w:val=""/>
      <w:lvlJc w:val="left"/>
      <w:pPr>
        <w:ind w:left="5040" w:hanging="360"/>
      </w:pPr>
      <w:rPr>
        <w:rFonts w:ascii="Symbol" w:hAnsi="Symbol" w:hint="default"/>
      </w:rPr>
    </w:lvl>
    <w:lvl w:ilvl="7" w:tplc="1CC66140">
      <w:start w:val="1"/>
      <w:numFmt w:val="bullet"/>
      <w:lvlText w:val="o"/>
      <w:lvlJc w:val="left"/>
      <w:pPr>
        <w:ind w:left="5760" w:hanging="360"/>
      </w:pPr>
      <w:rPr>
        <w:rFonts w:ascii="Courier New" w:hAnsi="Courier New" w:hint="default"/>
      </w:rPr>
    </w:lvl>
    <w:lvl w:ilvl="8" w:tplc="35986B6C">
      <w:start w:val="1"/>
      <w:numFmt w:val="bullet"/>
      <w:lvlText w:val=""/>
      <w:lvlJc w:val="left"/>
      <w:pPr>
        <w:ind w:left="6480" w:hanging="360"/>
      </w:pPr>
      <w:rPr>
        <w:rFonts w:ascii="Wingdings" w:hAnsi="Wingdings" w:hint="default"/>
      </w:rPr>
    </w:lvl>
  </w:abstractNum>
  <w:abstractNum w:abstractNumId="35" w15:restartNumberingAfterBreak="0">
    <w:nsid w:val="715E8228"/>
    <w:multiLevelType w:val="hybridMultilevel"/>
    <w:tmpl w:val="A4BA19AA"/>
    <w:lvl w:ilvl="0" w:tplc="E3224EB0">
      <w:start w:val="1"/>
      <w:numFmt w:val="decimal"/>
      <w:lvlText w:val="●"/>
      <w:lvlJc w:val="left"/>
      <w:pPr>
        <w:ind w:left="720" w:hanging="360"/>
      </w:pPr>
    </w:lvl>
    <w:lvl w:ilvl="1" w:tplc="3286BD2E">
      <w:start w:val="1"/>
      <w:numFmt w:val="lowerLetter"/>
      <w:lvlText w:val="%2."/>
      <w:lvlJc w:val="left"/>
      <w:pPr>
        <w:ind w:left="1440" w:hanging="360"/>
      </w:pPr>
    </w:lvl>
    <w:lvl w:ilvl="2" w:tplc="27E260D0">
      <w:start w:val="1"/>
      <w:numFmt w:val="lowerRoman"/>
      <w:lvlText w:val="%3."/>
      <w:lvlJc w:val="right"/>
      <w:pPr>
        <w:ind w:left="2160" w:hanging="180"/>
      </w:pPr>
    </w:lvl>
    <w:lvl w:ilvl="3" w:tplc="6E5E8EFC">
      <w:start w:val="1"/>
      <w:numFmt w:val="decimal"/>
      <w:lvlText w:val="%4."/>
      <w:lvlJc w:val="left"/>
      <w:pPr>
        <w:ind w:left="2880" w:hanging="360"/>
      </w:pPr>
    </w:lvl>
    <w:lvl w:ilvl="4" w:tplc="02108AB2">
      <w:start w:val="1"/>
      <w:numFmt w:val="lowerLetter"/>
      <w:lvlText w:val="%5."/>
      <w:lvlJc w:val="left"/>
      <w:pPr>
        <w:ind w:left="3600" w:hanging="360"/>
      </w:pPr>
    </w:lvl>
    <w:lvl w:ilvl="5" w:tplc="3C503218">
      <w:start w:val="1"/>
      <w:numFmt w:val="lowerRoman"/>
      <w:lvlText w:val="%6."/>
      <w:lvlJc w:val="right"/>
      <w:pPr>
        <w:ind w:left="4320" w:hanging="180"/>
      </w:pPr>
    </w:lvl>
    <w:lvl w:ilvl="6" w:tplc="40905604">
      <w:start w:val="1"/>
      <w:numFmt w:val="decimal"/>
      <w:lvlText w:val="%7."/>
      <w:lvlJc w:val="left"/>
      <w:pPr>
        <w:ind w:left="5040" w:hanging="360"/>
      </w:pPr>
    </w:lvl>
    <w:lvl w:ilvl="7" w:tplc="31C6EF92">
      <w:start w:val="1"/>
      <w:numFmt w:val="lowerLetter"/>
      <w:lvlText w:val="%8."/>
      <w:lvlJc w:val="left"/>
      <w:pPr>
        <w:ind w:left="5760" w:hanging="360"/>
      </w:pPr>
    </w:lvl>
    <w:lvl w:ilvl="8" w:tplc="62B64C2A">
      <w:start w:val="1"/>
      <w:numFmt w:val="lowerRoman"/>
      <w:lvlText w:val="%9."/>
      <w:lvlJc w:val="right"/>
      <w:pPr>
        <w:ind w:left="6480" w:hanging="180"/>
      </w:pPr>
    </w:lvl>
  </w:abstractNum>
  <w:abstractNum w:abstractNumId="36" w15:restartNumberingAfterBreak="0">
    <w:nsid w:val="72E2987A"/>
    <w:multiLevelType w:val="hybridMultilevel"/>
    <w:tmpl w:val="096CD258"/>
    <w:lvl w:ilvl="0" w:tplc="13A6147A">
      <w:start w:val="1"/>
      <w:numFmt w:val="bullet"/>
      <w:lvlText w:val=""/>
      <w:lvlJc w:val="left"/>
      <w:pPr>
        <w:ind w:left="720" w:hanging="360"/>
      </w:pPr>
      <w:rPr>
        <w:rFonts w:ascii="Symbol" w:hAnsi="Symbol" w:hint="default"/>
      </w:rPr>
    </w:lvl>
    <w:lvl w:ilvl="1" w:tplc="09F68984">
      <w:start w:val="1"/>
      <w:numFmt w:val="bullet"/>
      <w:lvlText w:val="o"/>
      <w:lvlJc w:val="left"/>
      <w:pPr>
        <w:ind w:left="1440" w:hanging="360"/>
      </w:pPr>
      <w:rPr>
        <w:rFonts w:ascii="Courier New" w:hAnsi="Courier New" w:hint="default"/>
      </w:rPr>
    </w:lvl>
    <w:lvl w:ilvl="2" w:tplc="F864D974">
      <w:start w:val="1"/>
      <w:numFmt w:val="bullet"/>
      <w:lvlText w:val=""/>
      <w:lvlJc w:val="left"/>
      <w:pPr>
        <w:ind w:left="2160" w:hanging="360"/>
      </w:pPr>
      <w:rPr>
        <w:rFonts w:ascii="Wingdings" w:hAnsi="Wingdings" w:hint="default"/>
      </w:rPr>
    </w:lvl>
    <w:lvl w:ilvl="3" w:tplc="B2503E10">
      <w:start w:val="1"/>
      <w:numFmt w:val="bullet"/>
      <w:lvlText w:val=""/>
      <w:lvlJc w:val="left"/>
      <w:pPr>
        <w:ind w:left="2880" w:hanging="360"/>
      </w:pPr>
      <w:rPr>
        <w:rFonts w:ascii="Symbol" w:hAnsi="Symbol" w:hint="default"/>
      </w:rPr>
    </w:lvl>
    <w:lvl w:ilvl="4" w:tplc="41466E40">
      <w:start w:val="1"/>
      <w:numFmt w:val="bullet"/>
      <w:lvlText w:val="o"/>
      <w:lvlJc w:val="left"/>
      <w:pPr>
        <w:ind w:left="3600" w:hanging="360"/>
      </w:pPr>
      <w:rPr>
        <w:rFonts w:ascii="Courier New" w:hAnsi="Courier New" w:hint="default"/>
      </w:rPr>
    </w:lvl>
    <w:lvl w:ilvl="5" w:tplc="309ACAD8">
      <w:start w:val="1"/>
      <w:numFmt w:val="bullet"/>
      <w:lvlText w:val=""/>
      <w:lvlJc w:val="left"/>
      <w:pPr>
        <w:ind w:left="4320" w:hanging="360"/>
      </w:pPr>
      <w:rPr>
        <w:rFonts w:ascii="Wingdings" w:hAnsi="Wingdings" w:hint="default"/>
      </w:rPr>
    </w:lvl>
    <w:lvl w:ilvl="6" w:tplc="59A46AF4">
      <w:start w:val="1"/>
      <w:numFmt w:val="bullet"/>
      <w:lvlText w:val=""/>
      <w:lvlJc w:val="left"/>
      <w:pPr>
        <w:ind w:left="5040" w:hanging="360"/>
      </w:pPr>
      <w:rPr>
        <w:rFonts w:ascii="Symbol" w:hAnsi="Symbol" w:hint="default"/>
      </w:rPr>
    </w:lvl>
    <w:lvl w:ilvl="7" w:tplc="7C8EC770">
      <w:start w:val="1"/>
      <w:numFmt w:val="bullet"/>
      <w:lvlText w:val="o"/>
      <w:lvlJc w:val="left"/>
      <w:pPr>
        <w:ind w:left="5760" w:hanging="360"/>
      </w:pPr>
      <w:rPr>
        <w:rFonts w:ascii="Courier New" w:hAnsi="Courier New" w:hint="default"/>
      </w:rPr>
    </w:lvl>
    <w:lvl w:ilvl="8" w:tplc="AD5893F0">
      <w:start w:val="1"/>
      <w:numFmt w:val="bullet"/>
      <w:lvlText w:val=""/>
      <w:lvlJc w:val="left"/>
      <w:pPr>
        <w:ind w:left="6480" w:hanging="360"/>
      </w:pPr>
      <w:rPr>
        <w:rFonts w:ascii="Wingdings" w:hAnsi="Wingdings" w:hint="default"/>
      </w:rPr>
    </w:lvl>
  </w:abstractNum>
  <w:abstractNum w:abstractNumId="37" w15:restartNumberingAfterBreak="0">
    <w:nsid w:val="766AA822"/>
    <w:multiLevelType w:val="hybridMultilevel"/>
    <w:tmpl w:val="4802C348"/>
    <w:lvl w:ilvl="0" w:tplc="410A788C">
      <w:start w:val="1"/>
      <w:numFmt w:val="bullet"/>
      <w:lvlText w:val=""/>
      <w:lvlJc w:val="left"/>
      <w:pPr>
        <w:ind w:left="720" w:hanging="360"/>
      </w:pPr>
      <w:rPr>
        <w:rFonts w:ascii="Symbol" w:hAnsi="Symbol" w:hint="default"/>
      </w:rPr>
    </w:lvl>
    <w:lvl w:ilvl="1" w:tplc="F20C4C10">
      <w:start w:val="1"/>
      <w:numFmt w:val="bullet"/>
      <w:lvlText w:val="o"/>
      <w:lvlJc w:val="left"/>
      <w:pPr>
        <w:ind w:left="1440" w:hanging="360"/>
      </w:pPr>
      <w:rPr>
        <w:rFonts w:ascii="Courier New" w:hAnsi="Courier New" w:hint="default"/>
      </w:rPr>
    </w:lvl>
    <w:lvl w:ilvl="2" w:tplc="8102B366">
      <w:start w:val="1"/>
      <w:numFmt w:val="bullet"/>
      <w:lvlText w:val=""/>
      <w:lvlJc w:val="left"/>
      <w:pPr>
        <w:ind w:left="2160" w:hanging="360"/>
      </w:pPr>
      <w:rPr>
        <w:rFonts w:ascii="Wingdings" w:hAnsi="Wingdings" w:hint="default"/>
      </w:rPr>
    </w:lvl>
    <w:lvl w:ilvl="3" w:tplc="EB78DC66">
      <w:start w:val="1"/>
      <w:numFmt w:val="bullet"/>
      <w:lvlText w:val=""/>
      <w:lvlJc w:val="left"/>
      <w:pPr>
        <w:ind w:left="2880" w:hanging="360"/>
      </w:pPr>
      <w:rPr>
        <w:rFonts w:ascii="Symbol" w:hAnsi="Symbol" w:hint="default"/>
      </w:rPr>
    </w:lvl>
    <w:lvl w:ilvl="4" w:tplc="B43ABA5C">
      <w:start w:val="1"/>
      <w:numFmt w:val="bullet"/>
      <w:lvlText w:val="o"/>
      <w:lvlJc w:val="left"/>
      <w:pPr>
        <w:ind w:left="3600" w:hanging="360"/>
      </w:pPr>
      <w:rPr>
        <w:rFonts w:ascii="Courier New" w:hAnsi="Courier New" w:hint="default"/>
      </w:rPr>
    </w:lvl>
    <w:lvl w:ilvl="5" w:tplc="FB34BF74">
      <w:start w:val="1"/>
      <w:numFmt w:val="bullet"/>
      <w:lvlText w:val=""/>
      <w:lvlJc w:val="left"/>
      <w:pPr>
        <w:ind w:left="4320" w:hanging="360"/>
      </w:pPr>
      <w:rPr>
        <w:rFonts w:ascii="Wingdings" w:hAnsi="Wingdings" w:hint="default"/>
      </w:rPr>
    </w:lvl>
    <w:lvl w:ilvl="6" w:tplc="6C28D9CE">
      <w:start w:val="1"/>
      <w:numFmt w:val="bullet"/>
      <w:lvlText w:val=""/>
      <w:lvlJc w:val="left"/>
      <w:pPr>
        <w:ind w:left="5040" w:hanging="360"/>
      </w:pPr>
      <w:rPr>
        <w:rFonts w:ascii="Symbol" w:hAnsi="Symbol" w:hint="default"/>
      </w:rPr>
    </w:lvl>
    <w:lvl w:ilvl="7" w:tplc="6B52BD1E">
      <w:start w:val="1"/>
      <w:numFmt w:val="bullet"/>
      <w:lvlText w:val="o"/>
      <w:lvlJc w:val="left"/>
      <w:pPr>
        <w:ind w:left="5760" w:hanging="360"/>
      </w:pPr>
      <w:rPr>
        <w:rFonts w:ascii="Courier New" w:hAnsi="Courier New" w:hint="default"/>
      </w:rPr>
    </w:lvl>
    <w:lvl w:ilvl="8" w:tplc="C09256F0">
      <w:start w:val="1"/>
      <w:numFmt w:val="bullet"/>
      <w:lvlText w:val=""/>
      <w:lvlJc w:val="left"/>
      <w:pPr>
        <w:ind w:left="6480" w:hanging="360"/>
      </w:pPr>
      <w:rPr>
        <w:rFonts w:ascii="Wingdings" w:hAnsi="Wingdings" w:hint="default"/>
      </w:rPr>
    </w:lvl>
  </w:abstractNum>
  <w:abstractNum w:abstractNumId="38" w15:restartNumberingAfterBreak="0">
    <w:nsid w:val="7854776C"/>
    <w:multiLevelType w:val="hybridMultilevel"/>
    <w:tmpl w:val="6CCC2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2"/>
  </w:num>
  <w:num w:numId="3">
    <w:abstractNumId w:val="22"/>
  </w:num>
  <w:num w:numId="4">
    <w:abstractNumId w:val="2"/>
  </w:num>
  <w:num w:numId="5">
    <w:abstractNumId w:val="34"/>
  </w:num>
  <w:num w:numId="6">
    <w:abstractNumId w:val="14"/>
  </w:num>
  <w:num w:numId="7">
    <w:abstractNumId w:val="6"/>
  </w:num>
  <w:num w:numId="8">
    <w:abstractNumId w:val="32"/>
  </w:num>
  <w:num w:numId="9">
    <w:abstractNumId w:val="9"/>
  </w:num>
  <w:num w:numId="10">
    <w:abstractNumId w:val="0"/>
  </w:num>
  <w:num w:numId="11">
    <w:abstractNumId w:val="36"/>
  </w:num>
  <w:num w:numId="12">
    <w:abstractNumId w:val="3"/>
  </w:num>
  <w:num w:numId="13">
    <w:abstractNumId w:val="35"/>
  </w:num>
  <w:num w:numId="14">
    <w:abstractNumId w:val="27"/>
  </w:num>
  <w:num w:numId="15">
    <w:abstractNumId w:val="30"/>
  </w:num>
  <w:num w:numId="16">
    <w:abstractNumId w:val="4"/>
  </w:num>
  <w:num w:numId="17">
    <w:abstractNumId w:val="23"/>
  </w:num>
  <w:num w:numId="18">
    <w:abstractNumId w:val="20"/>
  </w:num>
  <w:num w:numId="19">
    <w:abstractNumId w:val="31"/>
  </w:num>
  <w:num w:numId="20">
    <w:abstractNumId w:val="17"/>
  </w:num>
  <w:num w:numId="21">
    <w:abstractNumId w:val="25"/>
  </w:num>
  <w:num w:numId="22">
    <w:abstractNumId w:val="13"/>
  </w:num>
  <w:num w:numId="23">
    <w:abstractNumId w:val="33"/>
  </w:num>
  <w:num w:numId="24">
    <w:abstractNumId w:val="28"/>
  </w:num>
  <w:num w:numId="25">
    <w:abstractNumId w:val="16"/>
  </w:num>
  <w:num w:numId="26">
    <w:abstractNumId w:val="26"/>
  </w:num>
  <w:num w:numId="27">
    <w:abstractNumId w:val="19"/>
  </w:num>
  <w:num w:numId="28">
    <w:abstractNumId w:val="29"/>
  </w:num>
  <w:num w:numId="29">
    <w:abstractNumId w:val="5"/>
  </w:num>
  <w:num w:numId="30">
    <w:abstractNumId w:val="21"/>
  </w:num>
  <w:num w:numId="31">
    <w:abstractNumId w:val="18"/>
  </w:num>
  <w:num w:numId="32">
    <w:abstractNumId w:val="1"/>
  </w:num>
  <w:num w:numId="33">
    <w:abstractNumId w:val="8"/>
  </w:num>
  <w:num w:numId="34">
    <w:abstractNumId w:val="38"/>
  </w:num>
  <w:num w:numId="35">
    <w:abstractNumId w:val="7"/>
  </w:num>
  <w:num w:numId="36">
    <w:abstractNumId w:val="24"/>
  </w:num>
  <w:num w:numId="37">
    <w:abstractNumId w:val="11"/>
  </w:num>
  <w:num w:numId="38">
    <w:abstractNumId w:val="15"/>
  </w:num>
  <w:num w:numId="39">
    <w:abstractNumId w:val="10"/>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b6f077a7436cb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3609"/>
    <w:rsid w:val="00013FCD"/>
    <w:rsid w:val="00014E4C"/>
    <w:rsid w:val="000216BE"/>
    <w:rsid w:val="00030773"/>
    <w:rsid w:val="000359A0"/>
    <w:rsid w:val="00040259"/>
    <w:rsid w:val="00041F7E"/>
    <w:rsid w:val="000453E3"/>
    <w:rsid w:val="00047791"/>
    <w:rsid w:val="0005553F"/>
    <w:rsid w:val="000702D1"/>
    <w:rsid w:val="00072141"/>
    <w:rsid w:val="00075FBC"/>
    <w:rsid w:val="00076BDE"/>
    <w:rsid w:val="00077EF7"/>
    <w:rsid w:val="000819FB"/>
    <w:rsid w:val="000845F4"/>
    <w:rsid w:val="000851F6"/>
    <w:rsid w:val="00085AA0"/>
    <w:rsid w:val="000A2275"/>
    <w:rsid w:val="000B0CDD"/>
    <w:rsid w:val="000D3C6A"/>
    <w:rsid w:val="000D5C5C"/>
    <w:rsid w:val="000E0BC2"/>
    <w:rsid w:val="000E550C"/>
    <w:rsid w:val="000E6C00"/>
    <w:rsid w:val="000F0651"/>
    <w:rsid w:val="000F16F9"/>
    <w:rsid w:val="00100921"/>
    <w:rsid w:val="00102630"/>
    <w:rsid w:val="00113DC5"/>
    <w:rsid w:val="0012015E"/>
    <w:rsid w:val="00121E71"/>
    <w:rsid w:val="00126B9A"/>
    <w:rsid w:val="00130C51"/>
    <w:rsid w:val="00131A79"/>
    <w:rsid w:val="00134115"/>
    <w:rsid w:val="0015395A"/>
    <w:rsid w:val="00153C8B"/>
    <w:rsid w:val="00155242"/>
    <w:rsid w:val="00155ABD"/>
    <w:rsid w:val="001561F9"/>
    <w:rsid w:val="00163847"/>
    <w:rsid w:val="00166CAE"/>
    <w:rsid w:val="0017512A"/>
    <w:rsid w:val="00180AC1"/>
    <w:rsid w:val="001850FA"/>
    <w:rsid w:val="001935AC"/>
    <w:rsid w:val="001963D8"/>
    <w:rsid w:val="001A0678"/>
    <w:rsid w:val="001A13CB"/>
    <w:rsid w:val="001B15BA"/>
    <w:rsid w:val="001B5FD9"/>
    <w:rsid w:val="001B6C66"/>
    <w:rsid w:val="001C480F"/>
    <w:rsid w:val="001C7E04"/>
    <w:rsid w:val="001D4F99"/>
    <w:rsid w:val="001D6A4D"/>
    <w:rsid w:val="001D78FE"/>
    <w:rsid w:val="001E17D7"/>
    <w:rsid w:val="001E6E3D"/>
    <w:rsid w:val="001F1972"/>
    <w:rsid w:val="001F4B53"/>
    <w:rsid w:val="001F4D7B"/>
    <w:rsid w:val="001F5A59"/>
    <w:rsid w:val="00201858"/>
    <w:rsid w:val="00205274"/>
    <w:rsid w:val="00207A2B"/>
    <w:rsid w:val="00207F79"/>
    <w:rsid w:val="002110A5"/>
    <w:rsid w:val="002167EC"/>
    <w:rsid w:val="0022037B"/>
    <w:rsid w:val="0022414D"/>
    <w:rsid w:val="0022718F"/>
    <w:rsid w:val="0023319F"/>
    <w:rsid w:val="00242281"/>
    <w:rsid w:val="00242EA0"/>
    <w:rsid w:val="00246E6D"/>
    <w:rsid w:val="00250767"/>
    <w:rsid w:val="002546CC"/>
    <w:rsid w:val="00256CF7"/>
    <w:rsid w:val="00265CAD"/>
    <w:rsid w:val="002754A9"/>
    <w:rsid w:val="00280BEA"/>
    <w:rsid w:val="00282104"/>
    <w:rsid w:val="002910D5"/>
    <w:rsid w:val="00292991"/>
    <w:rsid w:val="002A1C75"/>
    <w:rsid w:val="002A50E1"/>
    <w:rsid w:val="002A77C1"/>
    <w:rsid w:val="002C299F"/>
    <w:rsid w:val="002C4B2A"/>
    <w:rsid w:val="002D3538"/>
    <w:rsid w:val="002D4413"/>
    <w:rsid w:val="002D5D16"/>
    <w:rsid w:val="002E3669"/>
    <w:rsid w:val="002E445A"/>
    <w:rsid w:val="002E5A64"/>
    <w:rsid w:val="002E6218"/>
    <w:rsid w:val="003047AF"/>
    <w:rsid w:val="00313377"/>
    <w:rsid w:val="00321B4D"/>
    <w:rsid w:val="0032218B"/>
    <w:rsid w:val="003257C0"/>
    <w:rsid w:val="003266CC"/>
    <w:rsid w:val="00334DC6"/>
    <w:rsid w:val="00340A15"/>
    <w:rsid w:val="00356D62"/>
    <w:rsid w:val="003809A7"/>
    <w:rsid w:val="003856A1"/>
    <w:rsid w:val="00386A5C"/>
    <w:rsid w:val="003911E2"/>
    <w:rsid w:val="00393C5C"/>
    <w:rsid w:val="003B1165"/>
    <w:rsid w:val="003B264D"/>
    <w:rsid w:val="003B38B7"/>
    <w:rsid w:val="003B3D8E"/>
    <w:rsid w:val="003B4529"/>
    <w:rsid w:val="003C2135"/>
    <w:rsid w:val="003D320D"/>
    <w:rsid w:val="003D4C16"/>
    <w:rsid w:val="003E3C9E"/>
    <w:rsid w:val="003E4A74"/>
    <w:rsid w:val="003F149E"/>
    <w:rsid w:val="003F367C"/>
    <w:rsid w:val="003F3EE6"/>
    <w:rsid w:val="003F5134"/>
    <w:rsid w:val="004034D7"/>
    <w:rsid w:val="00403B2E"/>
    <w:rsid w:val="004135BD"/>
    <w:rsid w:val="00415E96"/>
    <w:rsid w:val="004167F9"/>
    <w:rsid w:val="004243AE"/>
    <w:rsid w:val="004260C7"/>
    <w:rsid w:val="004303AB"/>
    <w:rsid w:val="00446CD7"/>
    <w:rsid w:val="00457342"/>
    <w:rsid w:val="00460FB4"/>
    <w:rsid w:val="004657AD"/>
    <w:rsid w:val="004720CA"/>
    <w:rsid w:val="00474290"/>
    <w:rsid w:val="00477F50"/>
    <w:rsid w:val="004859F7"/>
    <w:rsid w:val="0048619D"/>
    <w:rsid w:val="0049407F"/>
    <w:rsid w:val="004A0B8D"/>
    <w:rsid w:val="004A3982"/>
    <w:rsid w:val="004A5A42"/>
    <w:rsid w:val="004B1A74"/>
    <w:rsid w:val="004B3722"/>
    <w:rsid w:val="004C27EB"/>
    <w:rsid w:val="004D06E9"/>
    <w:rsid w:val="004D648B"/>
    <w:rsid w:val="004E161D"/>
    <w:rsid w:val="004E1689"/>
    <w:rsid w:val="004E29C2"/>
    <w:rsid w:val="004F0660"/>
    <w:rsid w:val="004F10E2"/>
    <w:rsid w:val="00501632"/>
    <w:rsid w:val="005119BE"/>
    <w:rsid w:val="0051538F"/>
    <w:rsid w:val="00517C0A"/>
    <w:rsid w:val="00517DDB"/>
    <w:rsid w:val="0052190D"/>
    <w:rsid w:val="0052746C"/>
    <w:rsid w:val="00530180"/>
    <w:rsid w:val="005309F6"/>
    <w:rsid w:val="00540909"/>
    <w:rsid w:val="005458CE"/>
    <w:rsid w:val="005467D4"/>
    <w:rsid w:val="0055568A"/>
    <w:rsid w:val="00557E97"/>
    <w:rsid w:val="005716C7"/>
    <w:rsid w:val="00582748"/>
    <w:rsid w:val="0058561A"/>
    <w:rsid w:val="00587F1F"/>
    <w:rsid w:val="00594262"/>
    <w:rsid w:val="005A18C1"/>
    <w:rsid w:val="005A3912"/>
    <w:rsid w:val="005A3B90"/>
    <w:rsid w:val="005A7A99"/>
    <w:rsid w:val="005B12E3"/>
    <w:rsid w:val="005B3FEB"/>
    <w:rsid w:val="005C19D5"/>
    <w:rsid w:val="005C2792"/>
    <w:rsid w:val="005C2D0F"/>
    <w:rsid w:val="005C362A"/>
    <w:rsid w:val="005E17DF"/>
    <w:rsid w:val="005E1CB6"/>
    <w:rsid w:val="005E212E"/>
    <w:rsid w:val="005E6A14"/>
    <w:rsid w:val="005F0590"/>
    <w:rsid w:val="005F127A"/>
    <w:rsid w:val="006215C1"/>
    <w:rsid w:val="0062347F"/>
    <w:rsid w:val="00632864"/>
    <w:rsid w:val="00636B4E"/>
    <w:rsid w:val="00637F18"/>
    <w:rsid w:val="00640EB4"/>
    <w:rsid w:val="0064142B"/>
    <w:rsid w:val="006455EB"/>
    <w:rsid w:val="00645627"/>
    <w:rsid w:val="006468D3"/>
    <w:rsid w:val="00660FDC"/>
    <w:rsid w:val="0066566B"/>
    <w:rsid w:val="00683D70"/>
    <w:rsid w:val="00684D3B"/>
    <w:rsid w:val="006A2946"/>
    <w:rsid w:val="006A737D"/>
    <w:rsid w:val="006C08BF"/>
    <w:rsid w:val="006C1C0F"/>
    <w:rsid w:val="006C38FA"/>
    <w:rsid w:val="006C3B2A"/>
    <w:rsid w:val="006C4E6A"/>
    <w:rsid w:val="006D06D4"/>
    <w:rsid w:val="006D1021"/>
    <w:rsid w:val="006D12E4"/>
    <w:rsid w:val="006D439D"/>
    <w:rsid w:val="006E024C"/>
    <w:rsid w:val="006E0D3F"/>
    <w:rsid w:val="006F1958"/>
    <w:rsid w:val="00705217"/>
    <w:rsid w:val="0070614E"/>
    <w:rsid w:val="007064AE"/>
    <w:rsid w:val="00706BC2"/>
    <w:rsid w:val="0071545F"/>
    <w:rsid w:val="00723737"/>
    <w:rsid w:val="00726F5E"/>
    <w:rsid w:val="00734530"/>
    <w:rsid w:val="00741299"/>
    <w:rsid w:val="00743508"/>
    <w:rsid w:val="0074509B"/>
    <w:rsid w:val="007457F5"/>
    <w:rsid w:val="0074799A"/>
    <w:rsid w:val="00751517"/>
    <w:rsid w:val="007526AD"/>
    <w:rsid w:val="0075399C"/>
    <w:rsid w:val="007553AC"/>
    <w:rsid w:val="007638EE"/>
    <w:rsid w:val="00770A48"/>
    <w:rsid w:val="00777FE8"/>
    <w:rsid w:val="00781300"/>
    <w:rsid w:val="007914F6"/>
    <w:rsid w:val="007A048D"/>
    <w:rsid w:val="007A1F38"/>
    <w:rsid w:val="007B03FA"/>
    <w:rsid w:val="007B2E2C"/>
    <w:rsid w:val="007B2F1E"/>
    <w:rsid w:val="007B58E9"/>
    <w:rsid w:val="007C2701"/>
    <w:rsid w:val="007C2A81"/>
    <w:rsid w:val="007C3420"/>
    <w:rsid w:val="007C3A79"/>
    <w:rsid w:val="007E0035"/>
    <w:rsid w:val="007E17AE"/>
    <w:rsid w:val="007E20B3"/>
    <w:rsid w:val="007E419C"/>
    <w:rsid w:val="007E68EE"/>
    <w:rsid w:val="007F3A1B"/>
    <w:rsid w:val="007F67E0"/>
    <w:rsid w:val="00802610"/>
    <w:rsid w:val="0081154F"/>
    <w:rsid w:val="008157E8"/>
    <w:rsid w:val="00822FB2"/>
    <w:rsid w:val="00825710"/>
    <w:rsid w:val="00826728"/>
    <w:rsid w:val="0082716F"/>
    <w:rsid w:val="00843590"/>
    <w:rsid w:val="008511D1"/>
    <w:rsid w:val="00857948"/>
    <w:rsid w:val="00865A01"/>
    <w:rsid w:val="00872BE4"/>
    <w:rsid w:val="0088593B"/>
    <w:rsid w:val="00885CCF"/>
    <w:rsid w:val="00886D88"/>
    <w:rsid w:val="008904B2"/>
    <w:rsid w:val="0089060C"/>
    <w:rsid w:val="00891541"/>
    <w:rsid w:val="00895038"/>
    <w:rsid w:val="008977AA"/>
    <w:rsid w:val="00897F0F"/>
    <w:rsid w:val="008A3F1D"/>
    <w:rsid w:val="008A764F"/>
    <w:rsid w:val="008B43DA"/>
    <w:rsid w:val="008B5FFC"/>
    <w:rsid w:val="008B6F2F"/>
    <w:rsid w:val="008C7D7E"/>
    <w:rsid w:val="008D3E91"/>
    <w:rsid w:val="008D43AC"/>
    <w:rsid w:val="008D75EE"/>
    <w:rsid w:val="008E18E3"/>
    <w:rsid w:val="008E1D43"/>
    <w:rsid w:val="008E4CB7"/>
    <w:rsid w:val="008F067E"/>
    <w:rsid w:val="008F158D"/>
    <w:rsid w:val="008F195A"/>
    <w:rsid w:val="008F4958"/>
    <w:rsid w:val="0090162C"/>
    <w:rsid w:val="009024AD"/>
    <w:rsid w:val="00914284"/>
    <w:rsid w:val="00917215"/>
    <w:rsid w:val="009203F9"/>
    <w:rsid w:val="009225A2"/>
    <w:rsid w:val="00922AA5"/>
    <w:rsid w:val="00923A23"/>
    <w:rsid w:val="009265F3"/>
    <w:rsid w:val="009300C6"/>
    <w:rsid w:val="00931F60"/>
    <w:rsid w:val="0094356E"/>
    <w:rsid w:val="00945193"/>
    <w:rsid w:val="0094644E"/>
    <w:rsid w:val="00950660"/>
    <w:rsid w:val="009550B3"/>
    <w:rsid w:val="0096082C"/>
    <w:rsid w:val="00980E74"/>
    <w:rsid w:val="00986009"/>
    <w:rsid w:val="00991937"/>
    <w:rsid w:val="00993322"/>
    <w:rsid w:val="009A26C8"/>
    <w:rsid w:val="009A4B6D"/>
    <w:rsid w:val="009A7153"/>
    <w:rsid w:val="009B1892"/>
    <w:rsid w:val="009B2286"/>
    <w:rsid w:val="009B5D7F"/>
    <w:rsid w:val="009C4C0E"/>
    <w:rsid w:val="009D0E45"/>
    <w:rsid w:val="009D786F"/>
    <w:rsid w:val="009E500B"/>
    <w:rsid w:val="009E51B9"/>
    <w:rsid w:val="009F4C61"/>
    <w:rsid w:val="00A037CB"/>
    <w:rsid w:val="00A164F7"/>
    <w:rsid w:val="00A24C58"/>
    <w:rsid w:val="00A24F63"/>
    <w:rsid w:val="00A3242C"/>
    <w:rsid w:val="00A327B9"/>
    <w:rsid w:val="00A35AC6"/>
    <w:rsid w:val="00A417A5"/>
    <w:rsid w:val="00A43060"/>
    <w:rsid w:val="00A451CA"/>
    <w:rsid w:val="00A46805"/>
    <w:rsid w:val="00A50206"/>
    <w:rsid w:val="00A54C2B"/>
    <w:rsid w:val="00A701C3"/>
    <w:rsid w:val="00A706C4"/>
    <w:rsid w:val="00A72472"/>
    <w:rsid w:val="00A83B58"/>
    <w:rsid w:val="00A87A10"/>
    <w:rsid w:val="00A87A24"/>
    <w:rsid w:val="00AA34DC"/>
    <w:rsid w:val="00AC3770"/>
    <w:rsid w:val="00AD5F29"/>
    <w:rsid w:val="00AE11FB"/>
    <w:rsid w:val="00AE4E99"/>
    <w:rsid w:val="00AE4ECB"/>
    <w:rsid w:val="00AF1732"/>
    <w:rsid w:val="00AF5C53"/>
    <w:rsid w:val="00AF6257"/>
    <w:rsid w:val="00B01141"/>
    <w:rsid w:val="00B05E83"/>
    <w:rsid w:val="00B16A2C"/>
    <w:rsid w:val="00B21403"/>
    <w:rsid w:val="00B367CD"/>
    <w:rsid w:val="00B403D7"/>
    <w:rsid w:val="00B406D9"/>
    <w:rsid w:val="00B50951"/>
    <w:rsid w:val="00B530A6"/>
    <w:rsid w:val="00B546DD"/>
    <w:rsid w:val="00B56427"/>
    <w:rsid w:val="00B627EF"/>
    <w:rsid w:val="00B739F6"/>
    <w:rsid w:val="00B74BCF"/>
    <w:rsid w:val="00B80C38"/>
    <w:rsid w:val="00B96259"/>
    <w:rsid w:val="00B97FA2"/>
    <w:rsid w:val="00BA0056"/>
    <w:rsid w:val="00BA139F"/>
    <w:rsid w:val="00BA65CB"/>
    <w:rsid w:val="00BB2E7B"/>
    <w:rsid w:val="00BD1C7F"/>
    <w:rsid w:val="00BD2372"/>
    <w:rsid w:val="00BD2561"/>
    <w:rsid w:val="00BE4B72"/>
    <w:rsid w:val="00BE54A9"/>
    <w:rsid w:val="00BF07A8"/>
    <w:rsid w:val="00BF25B6"/>
    <w:rsid w:val="00BF48B4"/>
    <w:rsid w:val="00BF577A"/>
    <w:rsid w:val="00BF5C83"/>
    <w:rsid w:val="00BF5CE4"/>
    <w:rsid w:val="00C026BD"/>
    <w:rsid w:val="00C0742A"/>
    <w:rsid w:val="00C319EC"/>
    <w:rsid w:val="00C327A6"/>
    <w:rsid w:val="00C35CF5"/>
    <w:rsid w:val="00C36900"/>
    <w:rsid w:val="00C418DC"/>
    <w:rsid w:val="00C43613"/>
    <w:rsid w:val="00C47EA0"/>
    <w:rsid w:val="00C64218"/>
    <w:rsid w:val="00C7263E"/>
    <w:rsid w:val="00C74A23"/>
    <w:rsid w:val="00C84D3B"/>
    <w:rsid w:val="00C86B5F"/>
    <w:rsid w:val="00C90FCF"/>
    <w:rsid w:val="00C91F97"/>
    <w:rsid w:val="00C92B38"/>
    <w:rsid w:val="00C933A5"/>
    <w:rsid w:val="00C9463B"/>
    <w:rsid w:val="00C97B9D"/>
    <w:rsid w:val="00CA130F"/>
    <w:rsid w:val="00CA5997"/>
    <w:rsid w:val="00CA6FB7"/>
    <w:rsid w:val="00CB7D81"/>
    <w:rsid w:val="00CC16BB"/>
    <w:rsid w:val="00CC2FE4"/>
    <w:rsid w:val="00CC3F92"/>
    <w:rsid w:val="00CC520B"/>
    <w:rsid w:val="00CF2283"/>
    <w:rsid w:val="00CF4777"/>
    <w:rsid w:val="00CF49B5"/>
    <w:rsid w:val="00D02511"/>
    <w:rsid w:val="00D200CF"/>
    <w:rsid w:val="00D33C4D"/>
    <w:rsid w:val="00D37EE8"/>
    <w:rsid w:val="00D403E0"/>
    <w:rsid w:val="00D46BE0"/>
    <w:rsid w:val="00D51B0C"/>
    <w:rsid w:val="00D51ED0"/>
    <w:rsid w:val="00D56363"/>
    <w:rsid w:val="00D62649"/>
    <w:rsid w:val="00D7294D"/>
    <w:rsid w:val="00D72C45"/>
    <w:rsid w:val="00D7731B"/>
    <w:rsid w:val="00D8037F"/>
    <w:rsid w:val="00D826B7"/>
    <w:rsid w:val="00D8319E"/>
    <w:rsid w:val="00D87A27"/>
    <w:rsid w:val="00D9336C"/>
    <w:rsid w:val="00DA45B3"/>
    <w:rsid w:val="00DB0F64"/>
    <w:rsid w:val="00DB4B65"/>
    <w:rsid w:val="00DC7911"/>
    <w:rsid w:val="00DD17E6"/>
    <w:rsid w:val="00DD3DE1"/>
    <w:rsid w:val="00DD4940"/>
    <w:rsid w:val="00DD5CB3"/>
    <w:rsid w:val="00DF055B"/>
    <w:rsid w:val="00DF13CE"/>
    <w:rsid w:val="00E05D2D"/>
    <w:rsid w:val="00E062D3"/>
    <w:rsid w:val="00E201DC"/>
    <w:rsid w:val="00E2222F"/>
    <w:rsid w:val="00E24462"/>
    <w:rsid w:val="00E265DC"/>
    <w:rsid w:val="00E34B20"/>
    <w:rsid w:val="00E42564"/>
    <w:rsid w:val="00E47755"/>
    <w:rsid w:val="00E55AF4"/>
    <w:rsid w:val="00E57419"/>
    <w:rsid w:val="00E65357"/>
    <w:rsid w:val="00E70262"/>
    <w:rsid w:val="00E75EB7"/>
    <w:rsid w:val="00E80753"/>
    <w:rsid w:val="00E844A6"/>
    <w:rsid w:val="00E863A8"/>
    <w:rsid w:val="00E86A43"/>
    <w:rsid w:val="00E87D17"/>
    <w:rsid w:val="00E93710"/>
    <w:rsid w:val="00EA2634"/>
    <w:rsid w:val="00EA4EE6"/>
    <w:rsid w:val="00EA64A6"/>
    <w:rsid w:val="00EA72D7"/>
    <w:rsid w:val="00EB18E6"/>
    <w:rsid w:val="00EB1F88"/>
    <w:rsid w:val="00EB2526"/>
    <w:rsid w:val="00EB4BEC"/>
    <w:rsid w:val="00EB66D6"/>
    <w:rsid w:val="00EC01CC"/>
    <w:rsid w:val="00EC16A7"/>
    <w:rsid w:val="00ED0E2B"/>
    <w:rsid w:val="00ED1E3E"/>
    <w:rsid w:val="00EE3A1B"/>
    <w:rsid w:val="00EF2EB4"/>
    <w:rsid w:val="00EF45A3"/>
    <w:rsid w:val="00EF4CE1"/>
    <w:rsid w:val="00F00DDD"/>
    <w:rsid w:val="00F01602"/>
    <w:rsid w:val="00F062EA"/>
    <w:rsid w:val="00F06E33"/>
    <w:rsid w:val="00F103CD"/>
    <w:rsid w:val="00F1259F"/>
    <w:rsid w:val="00F1309A"/>
    <w:rsid w:val="00F15A2F"/>
    <w:rsid w:val="00F27FB7"/>
    <w:rsid w:val="00F32896"/>
    <w:rsid w:val="00F334C1"/>
    <w:rsid w:val="00F56C12"/>
    <w:rsid w:val="00F6075A"/>
    <w:rsid w:val="00F611C6"/>
    <w:rsid w:val="00F73D56"/>
    <w:rsid w:val="00F743B7"/>
    <w:rsid w:val="00F75802"/>
    <w:rsid w:val="00F75C84"/>
    <w:rsid w:val="00F83123"/>
    <w:rsid w:val="00F86116"/>
    <w:rsid w:val="00F967FF"/>
    <w:rsid w:val="00F978F2"/>
    <w:rsid w:val="00FA4F55"/>
    <w:rsid w:val="00FB2BBF"/>
    <w:rsid w:val="00FB6B68"/>
    <w:rsid w:val="00FB780D"/>
    <w:rsid w:val="00FC45EC"/>
    <w:rsid w:val="00FC53D4"/>
    <w:rsid w:val="00FC5B03"/>
    <w:rsid w:val="00FC5E1B"/>
    <w:rsid w:val="00FD3FF6"/>
    <w:rsid w:val="00FD4C8C"/>
    <w:rsid w:val="00FE0098"/>
    <w:rsid w:val="00FE45AC"/>
    <w:rsid w:val="00FE5428"/>
    <w:rsid w:val="00FF3471"/>
    <w:rsid w:val="00FF7FDD"/>
    <w:rsid w:val="01B4F126"/>
    <w:rsid w:val="02FC574D"/>
    <w:rsid w:val="032AC184"/>
    <w:rsid w:val="05359BDD"/>
    <w:rsid w:val="05DADA29"/>
    <w:rsid w:val="05F106B9"/>
    <w:rsid w:val="06D81138"/>
    <w:rsid w:val="08EEC0CE"/>
    <w:rsid w:val="0A5D6FA3"/>
    <w:rsid w:val="0B0E8039"/>
    <w:rsid w:val="0B3DA9E1"/>
    <w:rsid w:val="0B47FA4E"/>
    <w:rsid w:val="0BEBEDEC"/>
    <w:rsid w:val="0CA1FDA3"/>
    <w:rsid w:val="0CBEFA7D"/>
    <w:rsid w:val="0D0DFA0D"/>
    <w:rsid w:val="0DB1D79F"/>
    <w:rsid w:val="0DB7A226"/>
    <w:rsid w:val="0E267109"/>
    <w:rsid w:val="0EA80943"/>
    <w:rsid w:val="0FA24B31"/>
    <w:rsid w:val="0FC557A7"/>
    <w:rsid w:val="112CCAD1"/>
    <w:rsid w:val="116CDDF6"/>
    <w:rsid w:val="11BBFB45"/>
    <w:rsid w:val="11F3EA54"/>
    <w:rsid w:val="13105CF8"/>
    <w:rsid w:val="14699E60"/>
    <w:rsid w:val="156273EE"/>
    <w:rsid w:val="17826CBE"/>
    <w:rsid w:val="17F621D6"/>
    <w:rsid w:val="18473B92"/>
    <w:rsid w:val="184B7516"/>
    <w:rsid w:val="18F58A63"/>
    <w:rsid w:val="1AB9553E"/>
    <w:rsid w:val="1AEDF3B0"/>
    <w:rsid w:val="1BA836BD"/>
    <w:rsid w:val="1C7885C6"/>
    <w:rsid w:val="1E485637"/>
    <w:rsid w:val="1E5F4583"/>
    <w:rsid w:val="1E70B5A6"/>
    <w:rsid w:val="1E9F735F"/>
    <w:rsid w:val="208F6B6C"/>
    <w:rsid w:val="20F1C0FF"/>
    <w:rsid w:val="215C7757"/>
    <w:rsid w:val="21D6CED0"/>
    <w:rsid w:val="22953440"/>
    <w:rsid w:val="22E2C6E3"/>
    <w:rsid w:val="235B42C4"/>
    <w:rsid w:val="242B1628"/>
    <w:rsid w:val="2470587E"/>
    <w:rsid w:val="251717AD"/>
    <w:rsid w:val="253F3100"/>
    <w:rsid w:val="258E5D73"/>
    <w:rsid w:val="259490F5"/>
    <w:rsid w:val="28082250"/>
    <w:rsid w:val="28A0ADAF"/>
    <w:rsid w:val="295069BC"/>
    <w:rsid w:val="296324DD"/>
    <w:rsid w:val="299BE8C1"/>
    <w:rsid w:val="29B01409"/>
    <w:rsid w:val="2BBC0CE2"/>
    <w:rsid w:val="2C074B8C"/>
    <w:rsid w:val="2C9CB192"/>
    <w:rsid w:val="2DE68807"/>
    <w:rsid w:val="2DF71A29"/>
    <w:rsid w:val="31A3A750"/>
    <w:rsid w:val="322CE594"/>
    <w:rsid w:val="325E90BA"/>
    <w:rsid w:val="331402E0"/>
    <w:rsid w:val="33679D51"/>
    <w:rsid w:val="3384D732"/>
    <w:rsid w:val="343849E4"/>
    <w:rsid w:val="34A846B4"/>
    <w:rsid w:val="354EB91A"/>
    <w:rsid w:val="356A9E22"/>
    <w:rsid w:val="35A699C1"/>
    <w:rsid w:val="35E7EAAB"/>
    <w:rsid w:val="3717C7BC"/>
    <w:rsid w:val="371A22F6"/>
    <w:rsid w:val="377C2A1B"/>
    <w:rsid w:val="378419D6"/>
    <w:rsid w:val="378D9594"/>
    <w:rsid w:val="38809132"/>
    <w:rsid w:val="38AB88D9"/>
    <w:rsid w:val="3A3A15EE"/>
    <w:rsid w:val="3A9842A9"/>
    <w:rsid w:val="3AD1A71C"/>
    <w:rsid w:val="3B0966D0"/>
    <w:rsid w:val="3B7356E7"/>
    <w:rsid w:val="3B9B3A26"/>
    <w:rsid w:val="3CBDEDAF"/>
    <w:rsid w:val="3CEDC369"/>
    <w:rsid w:val="3D111A2A"/>
    <w:rsid w:val="3D60F3D9"/>
    <w:rsid w:val="3D770F05"/>
    <w:rsid w:val="3D7778C5"/>
    <w:rsid w:val="3D8E2DBE"/>
    <w:rsid w:val="3DD8C3EE"/>
    <w:rsid w:val="3E66B1B1"/>
    <w:rsid w:val="3F31410E"/>
    <w:rsid w:val="3FB5706E"/>
    <w:rsid w:val="3FC40748"/>
    <w:rsid w:val="40743C14"/>
    <w:rsid w:val="40951502"/>
    <w:rsid w:val="40F31017"/>
    <w:rsid w:val="42153F35"/>
    <w:rsid w:val="4243CC6A"/>
    <w:rsid w:val="42A8200B"/>
    <w:rsid w:val="42E2A3CB"/>
    <w:rsid w:val="42F404FE"/>
    <w:rsid w:val="44652ECC"/>
    <w:rsid w:val="446E54D0"/>
    <w:rsid w:val="4558285D"/>
    <w:rsid w:val="4641E564"/>
    <w:rsid w:val="4654C7DF"/>
    <w:rsid w:val="467F3231"/>
    <w:rsid w:val="472B84BD"/>
    <w:rsid w:val="477B355C"/>
    <w:rsid w:val="485A87A8"/>
    <w:rsid w:val="48B6582C"/>
    <w:rsid w:val="48E62857"/>
    <w:rsid w:val="496C027F"/>
    <w:rsid w:val="49A84CF8"/>
    <w:rsid w:val="4A182A97"/>
    <w:rsid w:val="4AF9D8E8"/>
    <w:rsid w:val="4B7381DC"/>
    <w:rsid w:val="4B93B085"/>
    <w:rsid w:val="4CD6AD16"/>
    <w:rsid w:val="4D8D5EF0"/>
    <w:rsid w:val="4F078646"/>
    <w:rsid w:val="4F2B5089"/>
    <w:rsid w:val="506DB6E3"/>
    <w:rsid w:val="50BBA468"/>
    <w:rsid w:val="50DFE995"/>
    <w:rsid w:val="511F4373"/>
    <w:rsid w:val="51274653"/>
    <w:rsid w:val="515250DD"/>
    <w:rsid w:val="51E275B0"/>
    <w:rsid w:val="52B09D97"/>
    <w:rsid w:val="52EC1EA5"/>
    <w:rsid w:val="5547E65E"/>
    <w:rsid w:val="554BD32F"/>
    <w:rsid w:val="558D1B60"/>
    <w:rsid w:val="55C3FCF0"/>
    <w:rsid w:val="55E13724"/>
    <w:rsid w:val="55EA9218"/>
    <w:rsid w:val="5666ED5A"/>
    <w:rsid w:val="56B6546D"/>
    <w:rsid w:val="56B67728"/>
    <w:rsid w:val="57F829F7"/>
    <w:rsid w:val="5A28679F"/>
    <w:rsid w:val="5BDE68E4"/>
    <w:rsid w:val="5C6C40B7"/>
    <w:rsid w:val="5CA6A38B"/>
    <w:rsid w:val="5CB962A9"/>
    <w:rsid w:val="5CC198F2"/>
    <w:rsid w:val="5E7C6FDB"/>
    <w:rsid w:val="5F6723E0"/>
    <w:rsid w:val="6008DF66"/>
    <w:rsid w:val="6091CFB6"/>
    <w:rsid w:val="61323566"/>
    <w:rsid w:val="62573B62"/>
    <w:rsid w:val="6296F5DA"/>
    <w:rsid w:val="62A58F55"/>
    <w:rsid w:val="62D8A89C"/>
    <w:rsid w:val="639C8690"/>
    <w:rsid w:val="63AAB807"/>
    <w:rsid w:val="656E88FA"/>
    <w:rsid w:val="65EE36F7"/>
    <w:rsid w:val="66240FE7"/>
    <w:rsid w:val="66878837"/>
    <w:rsid w:val="66889745"/>
    <w:rsid w:val="668C4278"/>
    <w:rsid w:val="66E0CE7F"/>
    <w:rsid w:val="67794C9D"/>
    <w:rsid w:val="677F02FE"/>
    <w:rsid w:val="678464FD"/>
    <w:rsid w:val="67B860E5"/>
    <w:rsid w:val="67D2193C"/>
    <w:rsid w:val="67EAB21E"/>
    <w:rsid w:val="6806B52B"/>
    <w:rsid w:val="696F2708"/>
    <w:rsid w:val="6ABB333F"/>
    <w:rsid w:val="6AD24489"/>
    <w:rsid w:val="6B44C064"/>
    <w:rsid w:val="6C182163"/>
    <w:rsid w:val="6CDD6591"/>
    <w:rsid w:val="6E8ADF3C"/>
    <w:rsid w:val="6E8E1758"/>
    <w:rsid w:val="6ED03D12"/>
    <w:rsid w:val="6F1EF47E"/>
    <w:rsid w:val="6FC7887D"/>
    <w:rsid w:val="703567A5"/>
    <w:rsid w:val="70A3A864"/>
    <w:rsid w:val="714EBA88"/>
    <w:rsid w:val="716D36B4"/>
    <w:rsid w:val="73346432"/>
    <w:rsid w:val="73FAE4A8"/>
    <w:rsid w:val="74295E55"/>
    <w:rsid w:val="74514612"/>
    <w:rsid w:val="74ABB362"/>
    <w:rsid w:val="74C22950"/>
    <w:rsid w:val="754120FB"/>
    <w:rsid w:val="75A7F679"/>
    <w:rsid w:val="75B9F3F3"/>
    <w:rsid w:val="75C0F470"/>
    <w:rsid w:val="763C2D1B"/>
    <w:rsid w:val="7773EACF"/>
    <w:rsid w:val="78AB78CB"/>
    <w:rsid w:val="794286C2"/>
    <w:rsid w:val="795B9CA4"/>
    <w:rsid w:val="79A745FB"/>
    <w:rsid w:val="79A92B1F"/>
    <w:rsid w:val="79E92008"/>
    <w:rsid w:val="7A6DFC3A"/>
    <w:rsid w:val="7ACE3915"/>
    <w:rsid w:val="7AEF1538"/>
    <w:rsid w:val="7AF6EE0F"/>
    <w:rsid w:val="7B152002"/>
    <w:rsid w:val="7C36F1C8"/>
    <w:rsid w:val="7C4C5323"/>
    <w:rsid w:val="7D4C14AD"/>
    <w:rsid w:val="7D603967"/>
    <w:rsid w:val="7D6CD4E8"/>
    <w:rsid w:val="7E4CBF89"/>
    <w:rsid w:val="7F04160D"/>
    <w:rsid w:val="7F3A0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C70612"/>
  <w15:chartTrackingRefBased/>
  <w15:docId w15:val="{A9690236-6583-4915-8C42-C8DA7AFAF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Default Paragraph Font" w:uiPriority="1"/>
    <w:lsdException w:name="Body Text" w:uiPriority="1" w:qFormat="1"/>
    <w:lsdException w:name="Subtitle" w:uiPriority="11"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40EB4"/>
    <w:rPr>
      <w:sz w:val="24"/>
      <w:szCs w:val="24"/>
    </w:rPr>
  </w:style>
  <w:style w:type="paragraph" w:styleId="Heading1">
    <w:name w:val="heading 1"/>
    <w:basedOn w:val="Normal"/>
    <w:next w:val="Normal"/>
    <w:link w:val="Heading1Char"/>
    <w:qFormat/>
    <w:rsid w:val="00E863A8"/>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F75C84"/>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89060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nhideWhenUsed/>
    <w:qFormat/>
    <w:rsid w:val="00E2222F"/>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5B3FEB"/>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9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TOC3">
    <w:name w:val="toc 3"/>
    <w:basedOn w:val="Normal"/>
    <w:next w:val="Normal"/>
    <w:autoRedefine/>
    <w:uiPriority w:val="39"/>
    <w:rsid w:val="00BD2561"/>
    <w:pPr>
      <w:spacing w:line="480" w:lineRule="auto"/>
      <w:ind w:left="480"/>
      <w:jc w:val="right"/>
      <w:pPrChange w:id="0" w:author="Microsoft account" w:date="2025-01-01T09:35:00Z">
        <w:pPr>
          <w:ind w:left="480"/>
          <w:jc w:val="both"/>
        </w:pPr>
      </w:pPrChange>
    </w:pPr>
    <w:rPr>
      <w:sz w:val="26"/>
      <w:rPrChange w:id="0" w:author="Microsoft account" w:date="2025-01-01T09:35:00Z">
        <w:rPr>
          <w:sz w:val="26"/>
          <w:szCs w:val="24"/>
          <w:lang w:val="en-US" w:eastAsia="en-US" w:bidi="ar-SA"/>
        </w:rPr>
      </w:rPrChange>
    </w:rPr>
  </w:style>
  <w:style w:type="paragraph" w:styleId="Subtitle">
    <w:name w:val="Subtitle"/>
    <w:basedOn w:val="Normal"/>
    <w:next w:val="Normal"/>
    <w:link w:val="SubtitleChar"/>
    <w:uiPriority w:val="11"/>
    <w:qFormat/>
    <w:rsid w:val="008B43DA"/>
    <w:pPr>
      <w:spacing w:before="120" w:after="120" w:line="360" w:lineRule="auto"/>
      <w:jc w:val="center"/>
      <w:outlineLvl w:val="0"/>
    </w:pPr>
    <w:rPr>
      <w:b/>
      <w:sz w:val="26"/>
      <w:szCs w:val="26"/>
    </w:rPr>
  </w:style>
  <w:style w:type="character" w:customStyle="1" w:styleId="SubtitleChar">
    <w:name w:val="Subtitle Char"/>
    <w:link w:val="Subtitle"/>
    <w:uiPriority w:val="11"/>
    <w:qFormat/>
    <w:rsid w:val="008B43DA"/>
    <w:rPr>
      <w:b/>
      <w:sz w:val="26"/>
      <w:szCs w:val="26"/>
    </w:rPr>
  </w:style>
  <w:style w:type="paragraph" w:customStyle="1" w:styleId="ON">
    <w:name w:val="ĐOẠN"/>
    <w:basedOn w:val="Normal"/>
    <w:link w:val="ONChar"/>
    <w:qFormat/>
    <w:rsid w:val="008B43DA"/>
    <w:pPr>
      <w:spacing w:before="120" w:after="120" w:line="360" w:lineRule="auto"/>
      <w:ind w:left="426"/>
      <w:jc w:val="both"/>
    </w:pPr>
    <w:rPr>
      <w:b/>
      <w:bCs/>
      <w:color w:val="000000"/>
      <w:sz w:val="26"/>
      <w:szCs w:val="20"/>
    </w:rPr>
  </w:style>
  <w:style w:type="character" w:customStyle="1" w:styleId="ONChar">
    <w:name w:val="ĐOẠN Char"/>
    <w:link w:val="ON"/>
    <w:qFormat/>
    <w:rsid w:val="008B43DA"/>
    <w:rPr>
      <w:b/>
      <w:bCs/>
      <w:color w:val="000000"/>
      <w:sz w:val="26"/>
    </w:rPr>
  </w:style>
  <w:style w:type="character" w:customStyle="1" w:styleId="Heading1Char">
    <w:name w:val="Heading 1 Char"/>
    <w:link w:val="Heading1"/>
    <w:rsid w:val="00E863A8"/>
    <w:rPr>
      <w:rFonts w:ascii="Calibri Light" w:eastAsia="Times New Roman" w:hAnsi="Calibri Light" w:cs="Times New Roman"/>
      <w:b/>
      <w:bCs/>
      <w:kern w:val="32"/>
      <w:sz w:val="32"/>
      <w:szCs w:val="32"/>
    </w:rPr>
  </w:style>
  <w:style w:type="character" w:customStyle="1" w:styleId="fontstyle01">
    <w:name w:val="fontstyle01"/>
    <w:rsid w:val="00F75C84"/>
    <w:rPr>
      <w:rFonts w:ascii="TimesNewRomanPSMT" w:hAnsi="TimesNewRomanPSMT" w:hint="default"/>
      <w:b w:val="0"/>
      <w:bCs w:val="0"/>
      <w:i w:val="0"/>
      <w:iCs w:val="0"/>
      <w:color w:val="000000"/>
      <w:sz w:val="28"/>
      <w:szCs w:val="28"/>
    </w:rPr>
  </w:style>
  <w:style w:type="paragraph" w:styleId="ListParagraph">
    <w:name w:val="List Paragraph"/>
    <w:basedOn w:val="Normal"/>
    <w:uiPriority w:val="34"/>
    <w:qFormat/>
    <w:rsid w:val="00F75C84"/>
    <w:pPr>
      <w:ind w:left="720"/>
    </w:pPr>
  </w:style>
  <w:style w:type="character" w:customStyle="1" w:styleId="Heading2Char">
    <w:name w:val="Heading 2 Char"/>
    <w:link w:val="Heading2"/>
    <w:uiPriority w:val="9"/>
    <w:rsid w:val="00F75C84"/>
    <w:rPr>
      <w:rFonts w:ascii="Calibri Light" w:eastAsia="Times New Roman" w:hAnsi="Calibri Light" w:cs="Times New Roman"/>
      <w:b/>
      <w:bCs/>
      <w:i/>
      <w:iCs/>
      <w:sz w:val="28"/>
      <w:szCs w:val="28"/>
    </w:rPr>
  </w:style>
  <w:style w:type="paragraph" w:styleId="NormalWeb">
    <w:name w:val="Normal (Web)"/>
    <w:basedOn w:val="Normal"/>
    <w:uiPriority w:val="99"/>
    <w:unhideWhenUsed/>
    <w:rsid w:val="00993322"/>
    <w:pPr>
      <w:spacing w:before="100" w:beforeAutospacing="1" w:after="100" w:afterAutospacing="1"/>
    </w:pPr>
  </w:style>
  <w:style w:type="character" w:styleId="Strong">
    <w:name w:val="Strong"/>
    <w:uiPriority w:val="22"/>
    <w:qFormat/>
    <w:rsid w:val="001935AC"/>
    <w:rPr>
      <w:b/>
      <w:bCs/>
    </w:rPr>
  </w:style>
  <w:style w:type="character" w:customStyle="1" w:styleId="Heading3Char">
    <w:name w:val="Heading 3 Char"/>
    <w:link w:val="Heading3"/>
    <w:rsid w:val="0089060C"/>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741299"/>
    <w:pPr>
      <w:keepLines/>
      <w:spacing w:after="0" w:line="259" w:lineRule="auto"/>
      <w:outlineLvl w:val="9"/>
    </w:pPr>
    <w:rPr>
      <w:b w:val="0"/>
      <w:bCs w:val="0"/>
      <w:color w:val="2F5496"/>
      <w:kern w:val="0"/>
    </w:rPr>
  </w:style>
  <w:style w:type="paragraph" w:styleId="TOC2">
    <w:name w:val="toc 2"/>
    <w:basedOn w:val="Normal"/>
    <w:next w:val="Normal"/>
    <w:autoRedefine/>
    <w:uiPriority w:val="39"/>
    <w:rsid w:val="00BD2561"/>
    <w:pPr>
      <w:spacing w:line="480" w:lineRule="auto"/>
      <w:ind w:left="240"/>
      <w:jc w:val="right"/>
    </w:pPr>
    <w:rPr>
      <w:sz w:val="26"/>
    </w:rPr>
  </w:style>
  <w:style w:type="character" w:styleId="Hyperlink">
    <w:name w:val="Hyperlink"/>
    <w:uiPriority w:val="99"/>
    <w:unhideWhenUsed/>
    <w:rsid w:val="00741299"/>
    <w:rPr>
      <w:color w:val="0563C1"/>
      <w:u w:val="single"/>
    </w:rPr>
  </w:style>
  <w:style w:type="paragraph" w:styleId="Header">
    <w:name w:val="header"/>
    <w:basedOn w:val="Normal"/>
    <w:link w:val="HeaderChar"/>
    <w:rsid w:val="00041F7E"/>
    <w:pPr>
      <w:tabs>
        <w:tab w:val="center" w:pos="4680"/>
        <w:tab w:val="right" w:pos="9360"/>
      </w:tabs>
    </w:pPr>
  </w:style>
  <w:style w:type="character" w:customStyle="1" w:styleId="HeaderChar">
    <w:name w:val="Header Char"/>
    <w:link w:val="Header"/>
    <w:rsid w:val="00041F7E"/>
    <w:rPr>
      <w:sz w:val="24"/>
      <w:szCs w:val="24"/>
    </w:rPr>
  </w:style>
  <w:style w:type="paragraph" w:styleId="Footer">
    <w:name w:val="footer"/>
    <w:basedOn w:val="Normal"/>
    <w:link w:val="FooterChar"/>
    <w:uiPriority w:val="99"/>
    <w:rsid w:val="00041F7E"/>
    <w:pPr>
      <w:tabs>
        <w:tab w:val="center" w:pos="4680"/>
        <w:tab w:val="right" w:pos="9360"/>
      </w:tabs>
    </w:pPr>
  </w:style>
  <w:style w:type="character" w:customStyle="1" w:styleId="FooterChar">
    <w:name w:val="Footer Char"/>
    <w:link w:val="Footer"/>
    <w:uiPriority w:val="99"/>
    <w:rsid w:val="00041F7E"/>
    <w:rPr>
      <w:sz w:val="24"/>
      <w:szCs w:val="24"/>
    </w:rPr>
  </w:style>
  <w:style w:type="character" w:styleId="FollowedHyperlink">
    <w:name w:val="FollowedHyperlink"/>
    <w:rsid w:val="00743508"/>
    <w:rPr>
      <w:color w:val="954F72"/>
      <w:u w:val="single"/>
    </w:rPr>
  </w:style>
  <w:style w:type="paragraph" w:styleId="TOC1">
    <w:name w:val="toc 1"/>
    <w:basedOn w:val="Normal"/>
    <w:next w:val="Normal"/>
    <w:autoRedefine/>
    <w:uiPriority w:val="39"/>
    <w:rsid w:val="00FC5B03"/>
    <w:pPr>
      <w:tabs>
        <w:tab w:val="right" w:leader="dot" w:pos="9062"/>
      </w:tabs>
      <w:spacing w:line="480" w:lineRule="auto"/>
      <w:jc w:val="center"/>
    </w:pPr>
    <w:rPr>
      <w:b/>
      <w:sz w:val="32"/>
      <w:szCs w:val="32"/>
    </w:rPr>
  </w:style>
  <w:style w:type="paragraph" w:styleId="BodyText">
    <w:name w:val="Body Text"/>
    <w:basedOn w:val="Normal"/>
    <w:link w:val="BodyTextChar"/>
    <w:uiPriority w:val="1"/>
    <w:unhideWhenUsed/>
    <w:qFormat/>
    <w:rsid w:val="00A24F63"/>
    <w:pPr>
      <w:widowControl w:val="0"/>
      <w:autoSpaceDE w:val="0"/>
      <w:autoSpaceDN w:val="0"/>
      <w:spacing w:before="120" w:after="120"/>
      <w:ind w:firstLine="720"/>
      <w:jc w:val="both"/>
    </w:pPr>
    <w:rPr>
      <w:sz w:val="26"/>
      <w:szCs w:val="22"/>
    </w:rPr>
  </w:style>
  <w:style w:type="character" w:customStyle="1" w:styleId="BodyTextChar">
    <w:name w:val="Body Text Char"/>
    <w:link w:val="BodyText"/>
    <w:uiPriority w:val="1"/>
    <w:rsid w:val="00A24F63"/>
    <w:rPr>
      <w:sz w:val="26"/>
      <w:szCs w:val="22"/>
    </w:rPr>
  </w:style>
  <w:style w:type="paragraph" w:customStyle="1" w:styleId="western">
    <w:name w:val="western"/>
    <w:basedOn w:val="Normal"/>
    <w:rsid w:val="00E2222F"/>
    <w:pPr>
      <w:spacing w:before="100" w:beforeAutospacing="1" w:after="100" w:afterAutospacing="1"/>
    </w:pPr>
  </w:style>
  <w:style w:type="character" w:customStyle="1" w:styleId="Heading4Char">
    <w:name w:val="Heading 4 Char"/>
    <w:link w:val="Heading4"/>
    <w:rsid w:val="00E2222F"/>
    <w:rPr>
      <w:rFonts w:ascii="Calibri" w:eastAsia="Times New Roman" w:hAnsi="Calibri" w:cs="Times New Roman"/>
      <w:b/>
      <w:bCs/>
      <w:sz w:val="28"/>
      <w:szCs w:val="28"/>
    </w:rPr>
  </w:style>
  <w:style w:type="character" w:customStyle="1" w:styleId="15">
    <w:name w:val="15"/>
    <w:rsid w:val="00CC520B"/>
    <w:rPr>
      <w:rFonts w:ascii="Calibri" w:hAnsi="Calibri" w:cs="Calibri" w:hint="default"/>
      <w:i/>
      <w:iCs/>
    </w:rPr>
  </w:style>
  <w:style w:type="paragraph" w:styleId="TOC4">
    <w:name w:val="toc 4"/>
    <w:basedOn w:val="Normal"/>
    <w:next w:val="Normal"/>
    <w:autoRedefine/>
    <w:uiPriority w:val="39"/>
    <w:rsid w:val="005B3FEB"/>
    <w:pPr>
      <w:ind w:left="720"/>
    </w:pPr>
  </w:style>
  <w:style w:type="character" w:customStyle="1" w:styleId="Heading5Char">
    <w:name w:val="Heading 5 Char"/>
    <w:link w:val="Heading5"/>
    <w:semiHidden/>
    <w:rsid w:val="005B3FEB"/>
    <w:rPr>
      <w:rFonts w:ascii="Calibri" w:eastAsia="Times New Roman" w:hAnsi="Calibri" w:cs="Times New Roman"/>
      <w:b/>
      <w:bCs/>
      <w:i/>
      <w:iCs/>
      <w:sz w:val="26"/>
      <w:szCs w:val="26"/>
    </w:rPr>
  </w:style>
  <w:style w:type="paragraph" w:customStyle="1" w:styleId="Hinh">
    <w:name w:val="Hinh"/>
    <w:basedOn w:val="Normal"/>
    <w:link w:val="HinhChar"/>
    <w:qFormat/>
    <w:rsid w:val="0052746C"/>
  </w:style>
  <w:style w:type="character" w:customStyle="1" w:styleId="HinhChar">
    <w:name w:val="Hinh Char"/>
    <w:link w:val="Hinh"/>
    <w:rsid w:val="0052746C"/>
    <w:rPr>
      <w:sz w:val="24"/>
      <w:szCs w:val="24"/>
    </w:rPr>
  </w:style>
  <w:style w:type="paragraph" w:customStyle="1" w:styleId="hinh1">
    <w:name w:val="hinh1"/>
    <w:basedOn w:val="Hinh"/>
    <w:link w:val="hinh1Char"/>
    <w:qFormat/>
    <w:rsid w:val="0052746C"/>
    <w:pPr>
      <w:jc w:val="center"/>
    </w:pPr>
    <w:rPr>
      <w:i/>
      <w:iCs/>
      <w:sz w:val="26"/>
      <w:szCs w:val="26"/>
    </w:rPr>
  </w:style>
  <w:style w:type="character" w:customStyle="1" w:styleId="hinh1Char">
    <w:name w:val="hinh1 Char"/>
    <w:link w:val="hinh1"/>
    <w:rsid w:val="0052746C"/>
    <w:rPr>
      <w:i/>
      <w:iCs/>
      <w:sz w:val="26"/>
      <w:szCs w:val="26"/>
    </w:rPr>
  </w:style>
  <w:style w:type="paragraph" w:styleId="EndnoteText">
    <w:name w:val="endnote text"/>
    <w:basedOn w:val="Normal"/>
    <w:link w:val="EndnoteTextChar"/>
    <w:rsid w:val="0052746C"/>
    <w:rPr>
      <w:sz w:val="20"/>
      <w:szCs w:val="20"/>
    </w:rPr>
  </w:style>
  <w:style w:type="character" w:customStyle="1" w:styleId="EndnoteTextChar">
    <w:name w:val="Endnote Text Char"/>
    <w:basedOn w:val="DefaultParagraphFont"/>
    <w:link w:val="EndnoteText"/>
    <w:rsid w:val="0052746C"/>
  </w:style>
  <w:style w:type="character" w:styleId="EndnoteReference">
    <w:name w:val="endnote reference"/>
    <w:rsid w:val="0052746C"/>
    <w:rPr>
      <w:vertAlign w:val="superscript"/>
    </w:rPr>
  </w:style>
  <w:style w:type="paragraph" w:styleId="TableofFigures">
    <w:name w:val="table of figures"/>
    <w:basedOn w:val="Normal"/>
    <w:next w:val="Normal"/>
    <w:uiPriority w:val="99"/>
    <w:rsid w:val="00917215"/>
  </w:style>
  <w:style w:type="paragraph" w:customStyle="1" w:styleId="Bng">
    <w:name w:val="Bảng"/>
    <w:basedOn w:val="Normal"/>
    <w:link w:val="BngChar"/>
    <w:qFormat/>
    <w:rsid w:val="0074799A"/>
    <w:rPr>
      <w:sz w:val="26"/>
      <w:szCs w:val="26"/>
      <w:u w:val="single"/>
      <w:lang w:val="vi-VN"/>
    </w:rPr>
  </w:style>
  <w:style w:type="paragraph" w:styleId="Title">
    <w:name w:val="Title"/>
    <w:basedOn w:val="Normal"/>
    <w:next w:val="Normal"/>
    <w:link w:val="TitleChar"/>
    <w:qFormat/>
    <w:rsid w:val="0074799A"/>
    <w:pPr>
      <w:spacing w:before="240" w:after="60"/>
      <w:jc w:val="center"/>
      <w:outlineLvl w:val="0"/>
    </w:pPr>
    <w:rPr>
      <w:rFonts w:ascii="Calibri Light" w:hAnsi="Calibri Light"/>
      <w:b/>
      <w:bCs/>
      <w:kern w:val="28"/>
      <w:sz w:val="32"/>
      <w:szCs w:val="32"/>
    </w:rPr>
  </w:style>
  <w:style w:type="character" w:customStyle="1" w:styleId="BngChar">
    <w:name w:val="Bảng Char"/>
    <w:link w:val="Bng"/>
    <w:rsid w:val="0074799A"/>
    <w:rPr>
      <w:sz w:val="26"/>
      <w:szCs w:val="26"/>
      <w:u w:val="single"/>
      <w:lang w:val="vi-VN"/>
    </w:rPr>
  </w:style>
  <w:style w:type="character" w:customStyle="1" w:styleId="TitleChar">
    <w:name w:val="Title Char"/>
    <w:link w:val="Title"/>
    <w:rsid w:val="0074799A"/>
    <w:rPr>
      <w:rFonts w:ascii="Calibri Light" w:eastAsia="Times New Roman" w:hAnsi="Calibri Light" w:cs="Times New Roman"/>
      <w:b/>
      <w:bCs/>
      <w:kern w:val="28"/>
      <w:sz w:val="32"/>
      <w:szCs w:val="32"/>
    </w:rPr>
  </w:style>
  <w:style w:type="paragraph" w:customStyle="1" w:styleId="Style1">
    <w:name w:val="Style1"/>
    <w:basedOn w:val="Normal"/>
    <w:link w:val="Style1Char"/>
    <w:qFormat/>
    <w:rsid w:val="0094644E"/>
    <w:pPr>
      <w:jc w:val="center"/>
    </w:pPr>
    <w:rPr>
      <w:sz w:val="26"/>
      <w:szCs w:val="26"/>
    </w:rPr>
  </w:style>
  <w:style w:type="character" w:customStyle="1" w:styleId="overflow-hidden">
    <w:name w:val="overflow-hidden"/>
    <w:rsid w:val="001E6E3D"/>
  </w:style>
  <w:style w:type="character" w:customStyle="1" w:styleId="Style1Char">
    <w:name w:val="Style1 Char"/>
    <w:link w:val="Style1"/>
    <w:rsid w:val="0094644E"/>
    <w:rPr>
      <w:sz w:val="26"/>
      <w:szCs w:val="26"/>
    </w:rPr>
  </w:style>
  <w:style w:type="paragraph" w:styleId="Revision">
    <w:name w:val="Revision"/>
    <w:hidden/>
    <w:uiPriority w:val="99"/>
    <w:semiHidden/>
    <w:rsid w:val="00A87A10"/>
    <w:rPr>
      <w:sz w:val="24"/>
      <w:szCs w:val="24"/>
    </w:rPr>
  </w:style>
  <w:style w:type="paragraph" w:styleId="BalloonText">
    <w:name w:val="Balloon Text"/>
    <w:basedOn w:val="Normal"/>
    <w:link w:val="BalloonTextChar"/>
    <w:rsid w:val="00A87A10"/>
    <w:rPr>
      <w:rFonts w:ascii="Segoe UI" w:hAnsi="Segoe UI" w:cs="Segoe UI"/>
      <w:sz w:val="18"/>
      <w:szCs w:val="18"/>
    </w:rPr>
  </w:style>
  <w:style w:type="character" w:customStyle="1" w:styleId="BalloonTextChar">
    <w:name w:val="Balloon Text Char"/>
    <w:link w:val="BalloonText"/>
    <w:rsid w:val="00A87A10"/>
    <w:rPr>
      <w:rFonts w:ascii="Segoe UI" w:hAnsi="Segoe UI" w:cs="Segoe UI"/>
      <w:sz w:val="18"/>
      <w:szCs w:val="18"/>
    </w:rPr>
  </w:style>
  <w:style w:type="character" w:customStyle="1" w:styleId="UnresolvedMention1">
    <w:name w:val="Unresolved Mention1"/>
    <w:uiPriority w:val="99"/>
    <w:semiHidden/>
    <w:unhideWhenUsed/>
    <w:rsid w:val="005E17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21203">
      <w:bodyDiv w:val="1"/>
      <w:marLeft w:val="0"/>
      <w:marRight w:val="0"/>
      <w:marTop w:val="0"/>
      <w:marBottom w:val="0"/>
      <w:divBdr>
        <w:top w:val="none" w:sz="0" w:space="0" w:color="auto"/>
        <w:left w:val="none" w:sz="0" w:space="0" w:color="auto"/>
        <w:bottom w:val="none" w:sz="0" w:space="0" w:color="auto"/>
        <w:right w:val="none" w:sz="0" w:space="0" w:color="auto"/>
      </w:divBdr>
    </w:div>
    <w:div w:id="17510652">
      <w:bodyDiv w:val="1"/>
      <w:marLeft w:val="0"/>
      <w:marRight w:val="0"/>
      <w:marTop w:val="0"/>
      <w:marBottom w:val="0"/>
      <w:divBdr>
        <w:top w:val="none" w:sz="0" w:space="0" w:color="auto"/>
        <w:left w:val="none" w:sz="0" w:space="0" w:color="auto"/>
        <w:bottom w:val="none" w:sz="0" w:space="0" w:color="auto"/>
        <w:right w:val="none" w:sz="0" w:space="0" w:color="auto"/>
      </w:divBdr>
    </w:div>
    <w:div w:id="59602427">
      <w:bodyDiv w:val="1"/>
      <w:marLeft w:val="0"/>
      <w:marRight w:val="0"/>
      <w:marTop w:val="0"/>
      <w:marBottom w:val="0"/>
      <w:divBdr>
        <w:top w:val="none" w:sz="0" w:space="0" w:color="auto"/>
        <w:left w:val="none" w:sz="0" w:space="0" w:color="auto"/>
        <w:bottom w:val="none" w:sz="0" w:space="0" w:color="auto"/>
        <w:right w:val="none" w:sz="0" w:space="0" w:color="auto"/>
      </w:divBdr>
    </w:div>
    <w:div w:id="70540854">
      <w:bodyDiv w:val="1"/>
      <w:marLeft w:val="0"/>
      <w:marRight w:val="0"/>
      <w:marTop w:val="0"/>
      <w:marBottom w:val="0"/>
      <w:divBdr>
        <w:top w:val="none" w:sz="0" w:space="0" w:color="auto"/>
        <w:left w:val="none" w:sz="0" w:space="0" w:color="auto"/>
        <w:bottom w:val="none" w:sz="0" w:space="0" w:color="auto"/>
        <w:right w:val="none" w:sz="0" w:space="0" w:color="auto"/>
      </w:divBdr>
    </w:div>
    <w:div w:id="85001061">
      <w:bodyDiv w:val="1"/>
      <w:marLeft w:val="0"/>
      <w:marRight w:val="0"/>
      <w:marTop w:val="0"/>
      <w:marBottom w:val="0"/>
      <w:divBdr>
        <w:top w:val="none" w:sz="0" w:space="0" w:color="auto"/>
        <w:left w:val="none" w:sz="0" w:space="0" w:color="auto"/>
        <w:bottom w:val="none" w:sz="0" w:space="0" w:color="auto"/>
        <w:right w:val="none" w:sz="0" w:space="0" w:color="auto"/>
      </w:divBdr>
    </w:div>
    <w:div w:id="126750607">
      <w:bodyDiv w:val="1"/>
      <w:marLeft w:val="0"/>
      <w:marRight w:val="0"/>
      <w:marTop w:val="0"/>
      <w:marBottom w:val="0"/>
      <w:divBdr>
        <w:top w:val="none" w:sz="0" w:space="0" w:color="auto"/>
        <w:left w:val="none" w:sz="0" w:space="0" w:color="auto"/>
        <w:bottom w:val="none" w:sz="0" w:space="0" w:color="auto"/>
        <w:right w:val="none" w:sz="0" w:space="0" w:color="auto"/>
      </w:divBdr>
    </w:div>
    <w:div w:id="132793417">
      <w:bodyDiv w:val="1"/>
      <w:marLeft w:val="0"/>
      <w:marRight w:val="0"/>
      <w:marTop w:val="0"/>
      <w:marBottom w:val="0"/>
      <w:divBdr>
        <w:top w:val="none" w:sz="0" w:space="0" w:color="auto"/>
        <w:left w:val="none" w:sz="0" w:space="0" w:color="auto"/>
        <w:bottom w:val="none" w:sz="0" w:space="0" w:color="auto"/>
        <w:right w:val="none" w:sz="0" w:space="0" w:color="auto"/>
      </w:divBdr>
    </w:div>
    <w:div w:id="177694021">
      <w:bodyDiv w:val="1"/>
      <w:marLeft w:val="0"/>
      <w:marRight w:val="0"/>
      <w:marTop w:val="0"/>
      <w:marBottom w:val="0"/>
      <w:divBdr>
        <w:top w:val="none" w:sz="0" w:space="0" w:color="auto"/>
        <w:left w:val="none" w:sz="0" w:space="0" w:color="auto"/>
        <w:bottom w:val="none" w:sz="0" w:space="0" w:color="auto"/>
        <w:right w:val="none" w:sz="0" w:space="0" w:color="auto"/>
      </w:divBdr>
    </w:div>
    <w:div w:id="210773846">
      <w:bodyDiv w:val="1"/>
      <w:marLeft w:val="0"/>
      <w:marRight w:val="0"/>
      <w:marTop w:val="0"/>
      <w:marBottom w:val="0"/>
      <w:divBdr>
        <w:top w:val="none" w:sz="0" w:space="0" w:color="auto"/>
        <w:left w:val="none" w:sz="0" w:space="0" w:color="auto"/>
        <w:bottom w:val="none" w:sz="0" w:space="0" w:color="auto"/>
        <w:right w:val="none" w:sz="0" w:space="0" w:color="auto"/>
      </w:divBdr>
    </w:div>
    <w:div w:id="246812072">
      <w:bodyDiv w:val="1"/>
      <w:marLeft w:val="0"/>
      <w:marRight w:val="0"/>
      <w:marTop w:val="0"/>
      <w:marBottom w:val="0"/>
      <w:divBdr>
        <w:top w:val="none" w:sz="0" w:space="0" w:color="auto"/>
        <w:left w:val="none" w:sz="0" w:space="0" w:color="auto"/>
        <w:bottom w:val="none" w:sz="0" w:space="0" w:color="auto"/>
        <w:right w:val="none" w:sz="0" w:space="0" w:color="auto"/>
      </w:divBdr>
    </w:div>
    <w:div w:id="253562104">
      <w:bodyDiv w:val="1"/>
      <w:marLeft w:val="0"/>
      <w:marRight w:val="0"/>
      <w:marTop w:val="0"/>
      <w:marBottom w:val="0"/>
      <w:divBdr>
        <w:top w:val="none" w:sz="0" w:space="0" w:color="auto"/>
        <w:left w:val="none" w:sz="0" w:space="0" w:color="auto"/>
        <w:bottom w:val="none" w:sz="0" w:space="0" w:color="auto"/>
        <w:right w:val="none" w:sz="0" w:space="0" w:color="auto"/>
      </w:divBdr>
    </w:div>
    <w:div w:id="266548185">
      <w:bodyDiv w:val="1"/>
      <w:marLeft w:val="0"/>
      <w:marRight w:val="0"/>
      <w:marTop w:val="0"/>
      <w:marBottom w:val="0"/>
      <w:divBdr>
        <w:top w:val="none" w:sz="0" w:space="0" w:color="auto"/>
        <w:left w:val="none" w:sz="0" w:space="0" w:color="auto"/>
        <w:bottom w:val="none" w:sz="0" w:space="0" w:color="auto"/>
        <w:right w:val="none" w:sz="0" w:space="0" w:color="auto"/>
      </w:divBdr>
    </w:div>
    <w:div w:id="269817534">
      <w:bodyDiv w:val="1"/>
      <w:marLeft w:val="0"/>
      <w:marRight w:val="0"/>
      <w:marTop w:val="0"/>
      <w:marBottom w:val="0"/>
      <w:divBdr>
        <w:top w:val="none" w:sz="0" w:space="0" w:color="auto"/>
        <w:left w:val="none" w:sz="0" w:space="0" w:color="auto"/>
        <w:bottom w:val="none" w:sz="0" w:space="0" w:color="auto"/>
        <w:right w:val="none" w:sz="0" w:space="0" w:color="auto"/>
      </w:divBdr>
    </w:div>
    <w:div w:id="273174197">
      <w:bodyDiv w:val="1"/>
      <w:marLeft w:val="0"/>
      <w:marRight w:val="0"/>
      <w:marTop w:val="0"/>
      <w:marBottom w:val="0"/>
      <w:divBdr>
        <w:top w:val="none" w:sz="0" w:space="0" w:color="auto"/>
        <w:left w:val="none" w:sz="0" w:space="0" w:color="auto"/>
        <w:bottom w:val="none" w:sz="0" w:space="0" w:color="auto"/>
        <w:right w:val="none" w:sz="0" w:space="0" w:color="auto"/>
      </w:divBdr>
    </w:div>
    <w:div w:id="294943663">
      <w:bodyDiv w:val="1"/>
      <w:marLeft w:val="0"/>
      <w:marRight w:val="0"/>
      <w:marTop w:val="0"/>
      <w:marBottom w:val="0"/>
      <w:divBdr>
        <w:top w:val="none" w:sz="0" w:space="0" w:color="auto"/>
        <w:left w:val="none" w:sz="0" w:space="0" w:color="auto"/>
        <w:bottom w:val="none" w:sz="0" w:space="0" w:color="auto"/>
        <w:right w:val="none" w:sz="0" w:space="0" w:color="auto"/>
      </w:divBdr>
    </w:div>
    <w:div w:id="310794346">
      <w:bodyDiv w:val="1"/>
      <w:marLeft w:val="0"/>
      <w:marRight w:val="0"/>
      <w:marTop w:val="0"/>
      <w:marBottom w:val="0"/>
      <w:divBdr>
        <w:top w:val="none" w:sz="0" w:space="0" w:color="auto"/>
        <w:left w:val="none" w:sz="0" w:space="0" w:color="auto"/>
        <w:bottom w:val="none" w:sz="0" w:space="0" w:color="auto"/>
        <w:right w:val="none" w:sz="0" w:space="0" w:color="auto"/>
      </w:divBdr>
    </w:div>
    <w:div w:id="338578443">
      <w:bodyDiv w:val="1"/>
      <w:marLeft w:val="0"/>
      <w:marRight w:val="0"/>
      <w:marTop w:val="0"/>
      <w:marBottom w:val="0"/>
      <w:divBdr>
        <w:top w:val="none" w:sz="0" w:space="0" w:color="auto"/>
        <w:left w:val="none" w:sz="0" w:space="0" w:color="auto"/>
        <w:bottom w:val="none" w:sz="0" w:space="0" w:color="auto"/>
        <w:right w:val="none" w:sz="0" w:space="0" w:color="auto"/>
      </w:divBdr>
    </w:div>
    <w:div w:id="341006687">
      <w:bodyDiv w:val="1"/>
      <w:marLeft w:val="0"/>
      <w:marRight w:val="0"/>
      <w:marTop w:val="0"/>
      <w:marBottom w:val="0"/>
      <w:divBdr>
        <w:top w:val="none" w:sz="0" w:space="0" w:color="auto"/>
        <w:left w:val="none" w:sz="0" w:space="0" w:color="auto"/>
        <w:bottom w:val="none" w:sz="0" w:space="0" w:color="auto"/>
        <w:right w:val="none" w:sz="0" w:space="0" w:color="auto"/>
      </w:divBdr>
      <w:divsChild>
        <w:div w:id="1333331983">
          <w:marLeft w:val="0"/>
          <w:marRight w:val="0"/>
          <w:marTop w:val="0"/>
          <w:marBottom w:val="0"/>
          <w:divBdr>
            <w:top w:val="none" w:sz="0" w:space="0" w:color="auto"/>
            <w:left w:val="none" w:sz="0" w:space="0" w:color="auto"/>
            <w:bottom w:val="none" w:sz="0" w:space="0" w:color="auto"/>
            <w:right w:val="none" w:sz="0" w:space="0" w:color="auto"/>
          </w:divBdr>
          <w:divsChild>
            <w:div w:id="1290819879">
              <w:marLeft w:val="0"/>
              <w:marRight w:val="0"/>
              <w:marTop w:val="0"/>
              <w:marBottom w:val="0"/>
              <w:divBdr>
                <w:top w:val="none" w:sz="0" w:space="0" w:color="auto"/>
                <w:left w:val="none" w:sz="0" w:space="0" w:color="auto"/>
                <w:bottom w:val="none" w:sz="0" w:space="0" w:color="auto"/>
                <w:right w:val="none" w:sz="0" w:space="0" w:color="auto"/>
              </w:divBdr>
              <w:divsChild>
                <w:div w:id="2045252064">
                  <w:marLeft w:val="0"/>
                  <w:marRight w:val="-90"/>
                  <w:marTop w:val="0"/>
                  <w:marBottom w:val="0"/>
                  <w:divBdr>
                    <w:top w:val="none" w:sz="0" w:space="0" w:color="auto"/>
                    <w:left w:val="none" w:sz="0" w:space="0" w:color="auto"/>
                    <w:bottom w:val="none" w:sz="0" w:space="0" w:color="auto"/>
                    <w:right w:val="none" w:sz="0" w:space="0" w:color="auto"/>
                  </w:divBdr>
                  <w:divsChild>
                    <w:div w:id="1049376888">
                      <w:marLeft w:val="0"/>
                      <w:marRight w:val="0"/>
                      <w:marTop w:val="0"/>
                      <w:marBottom w:val="0"/>
                      <w:divBdr>
                        <w:top w:val="none" w:sz="0" w:space="0" w:color="auto"/>
                        <w:left w:val="none" w:sz="0" w:space="0" w:color="auto"/>
                        <w:bottom w:val="none" w:sz="0" w:space="0" w:color="auto"/>
                        <w:right w:val="none" w:sz="0" w:space="0" w:color="auto"/>
                      </w:divBdr>
                      <w:divsChild>
                        <w:div w:id="1085567319">
                          <w:marLeft w:val="0"/>
                          <w:marRight w:val="0"/>
                          <w:marTop w:val="0"/>
                          <w:marBottom w:val="0"/>
                          <w:divBdr>
                            <w:top w:val="none" w:sz="0" w:space="0" w:color="auto"/>
                            <w:left w:val="none" w:sz="0" w:space="0" w:color="auto"/>
                            <w:bottom w:val="none" w:sz="0" w:space="0" w:color="auto"/>
                            <w:right w:val="none" w:sz="0" w:space="0" w:color="auto"/>
                          </w:divBdr>
                          <w:divsChild>
                            <w:div w:id="903030221">
                              <w:marLeft w:val="240"/>
                              <w:marRight w:val="240"/>
                              <w:marTop w:val="0"/>
                              <w:marBottom w:val="60"/>
                              <w:divBdr>
                                <w:top w:val="none" w:sz="0" w:space="0" w:color="auto"/>
                                <w:left w:val="none" w:sz="0" w:space="0" w:color="auto"/>
                                <w:bottom w:val="none" w:sz="0" w:space="0" w:color="auto"/>
                                <w:right w:val="none" w:sz="0" w:space="0" w:color="auto"/>
                              </w:divBdr>
                              <w:divsChild>
                                <w:div w:id="1389955794">
                                  <w:marLeft w:val="150"/>
                                  <w:marRight w:val="0"/>
                                  <w:marTop w:val="0"/>
                                  <w:marBottom w:val="0"/>
                                  <w:divBdr>
                                    <w:top w:val="none" w:sz="0" w:space="0" w:color="auto"/>
                                    <w:left w:val="none" w:sz="0" w:space="0" w:color="auto"/>
                                    <w:bottom w:val="none" w:sz="0" w:space="0" w:color="auto"/>
                                    <w:right w:val="none" w:sz="0" w:space="0" w:color="auto"/>
                                  </w:divBdr>
                                  <w:divsChild>
                                    <w:div w:id="571816629">
                                      <w:marLeft w:val="0"/>
                                      <w:marRight w:val="0"/>
                                      <w:marTop w:val="0"/>
                                      <w:marBottom w:val="0"/>
                                      <w:divBdr>
                                        <w:top w:val="none" w:sz="0" w:space="0" w:color="auto"/>
                                        <w:left w:val="none" w:sz="0" w:space="0" w:color="auto"/>
                                        <w:bottom w:val="none" w:sz="0" w:space="0" w:color="auto"/>
                                        <w:right w:val="none" w:sz="0" w:space="0" w:color="auto"/>
                                      </w:divBdr>
                                      <w:divsChild>
                                        <w:div w:id="843397171">
                                          <w:marLeft w:val="0"/>
                                          <w:marRight w:val="0"/>
                                          <w:marTop w:val="0"/>
                                          <w:marBottom w:val="0"/>
                                          <w:divBdr>
                                            <w:top w:val="none" w:sz="0" w:space="0" w:color="auto"/>
                                            <w:left w:val="none" w:sz="0" w:space="0" w:color="auto"/>
                                            <w:bottom w:val="none" w:sz="0" w:space="0" w:color="auto"/>
                                            <w:right w:val="none" w:sz="0" w:space="0" w:color="auto"/>
                                          </w:divBdr>
                                          <w:divsChild>
                                            <w:div w:id="391194084">
                                              <w:marLeft w:val="0"/>
                                              <w:marRight w:val="0"/>
                                              <w:marTop w:val="0"/>
                                              <w:marBottom w:val="60"/>
                                              <w:divBdr>
                                                <w:top w:val="none" w:sz="0" w:space="0" w:color="auto"/>
                                                <w:left w:val="none" w:sz="0" w:space="0" w:color="auto"/>
                                                <w:bottom w:val="none" w:sz="0" w:space="0" w:color="auto"/>
                                                <w:right w:val="none" w:sz="0" w:space="0" w:color="auto"/>
                                              </w:divBdr>
                                              <w:divsChild>
                                                <w:div w:id="293947873">
                                                  <w:marLeft w:val="0"/>
                                                  <w:marRight w:val="0"/>
                                                  <w:marTop w:val="0"/>
                                                  <w:marBottom w:val="0"/>
                                                  <w:divBdr>
                                                    <w:top w:val="none" w:sz="0" w:space="0" w:color="auto"/>
                                                    <w:left w:val="none" w:sz="0" w:space="0" w:color="auto"/>
                                                    <w:bottom w:val="none" w:sz="0" w:space="0" w:color="auto"/>
                                                    <w:right w:val="none" w:sz="0" w:space="0" w:color="auto"/>
                                                  </w:divBdr>
                                                  <w:divsChild>
                                                    <w:div w:id="1767186568">
                                                      <w:marLeft w:val="0"/>
                                                      <w:marRight w:val="0"/>
                                                      <w:marTop w:val="0"/>
                                                      <w:marBottom w:val="0"/>
                                                      <w:divBdr>
                                                        <w:top w:val="none" w:sz="0" w:space="0" w:color="auto"/>
                                                        <w:left w:val="none" w:sz="0" w:space="0" w:color="auto"/>
                                                        <w:bottom w:val="none" w:sz="0" w:space="0" w:color="auto"/>
                                                        <w:right w:val="none" w:sz="0" w:space="0" w:color="auto"/>
                                                      </w:divBdr>
                                                    </w:div>
                                                  </w:divsChild>
                                                </w:div>
                                                <w:div w:id="1326015028">
                                                  <w:marLeft w:val="0"/>
                                                  <w:marRight w:val="0"/>
                                                  <w:marTop w:val="150"/>
                                                  <w:marBottom w:val="0"/>
                                                  <w:divBdr>
                                                    <w:top w:val="none" w:sz="0" w:space="0" w:color="auto"/>
                                                    <w:left w:val="none" w:sz="0" w:space="0" w:color="auto"/>
                                                    <w:bottom w:val="none" w:sz="0" w:space="0" w:color="auto"/>
                                                    <w:right w:val="none" w:sz="0" w:space="0" w:color="auto"/>
                                                  </w:divBdr>
                                                </w:div>
                                                <w:div w:id="2068257914">
                                                  <w:marLeft w:val="0"/>
                                                  <w:marRight w:val="0"/>
                                                  <w:marTop w:val="0"/>
                                                  <w:marBottom w:val="0"/>
                                                  <w:divBdr>
                                                    <w:top w:val="none" w:sz="0" w:space="0" w:color="auto"/>
                                                    <w:left w:val="none" w:sz="0" w:space="0" w:color="auto"/>
                                                    <w:bottom w:val="none" w:sz="0" w:space="0" w:color="auto"/>
                                                    <w:right w:val="none" w:sz="0" w:space="0" w:color="auto"/>
                                                  </w:divBdr>
                                                  <w:divsChild>
                                                    <w:div w:id="129789366">
                                                      <w:marLeft w:val="0"/>
                                                      <w:marRight w:val="0"/>
                                                      <w:marTop w:val="0"/>
                                                      <w:marBottom w:val="0"/>
                                                      <w:divBdr>
                                                        <w:top w:val="none" w:sz="0" w:space="0" w:color="auto"/>
                                                        <w:left w:val="none" w:sz="0" w:space="0" w:color="auto"/>
                                                        <w:bottom w:val="none" w:sz="0" w:space="0" w:color="auto"/>
                                                        <w:right w:val="none" w:sz="0" w:space="0" w:color="auto"/>
                                                      </w:divBdr>
                                                      <w:divsChild>
                                                        <w:div w:id="768546721">
                                                          <w:marLeft w:val="0"/>
                                                          <w:marRight w:val="0"/>
                                                          <w:marTop w:val="0"/>
                                                          <w:marBottom w:val="0"/>
                                                          <w:divBdr>
                                                            <w:top w:val="none" w:sz="0" w:space="0" w:color="auto"/>
                                                            <w:left w:val="none" w:sz="0" w:space="0" w:color="auto"/>
                                                            <w:bottom w:val="none" w:sz="0" w:space="0" w:color="auto"/>
                                                            <w:right w:val="none" w:sz="0" w:space="0" w:color="auto"/>
                                                          </w:divBdr>
                                                          <w:divsChild>
                                                            <w:div w:id="361394602">
                                                              <w:marLeft w:val="0"/>
                                                              <w:marRight w:val="0"/>
                                                              <w:marTop w:val="0"/>
                                                              <w:marBottom w:val="0"/>
                                                              <w:divBdr>
                                                                <w:top w:val="none" w:sz="0" w:space="0" w:color="auto"/>
                                                                <w:left w:val="none" w:sz="0" w:space="0" w:color="auto"/>
                                                                <w:bottom w:val="none" w:sz="0" w:space="0" w:color="auto"/>
                                                                <w:right w:val="none" w:sz="0" w:space="0" w:color="auto"/>
                                                              </w:divBdr>
                                                              <w:divsChild>
                                                                <w:div w:id="107168448">
                                                                  <w:marLeft w:val="105"/>
                                                                  <w:marRight w:val="105"/>
                                                                  <w:marTop w:val="90"/>
                                                                  <w:marBottom w:val="150"/>
                                                                  <w:divBdr>
                                                                    <w:top w:val="none" w:sz="0" w:space="0" w:color="auto"/>
                                                                    <w:left w:val="none" w:sz="0" w:space="0" w:color="auto"/>
                                                                    <w:bottom w:val="none" w:sz="0" w:space="0" w:color="auto"/>
                                                                    <w:right w:val="none" w:sz="0" w:space="0" w:color="auto"/>
                                                                  </w:divBdr>
                                                                </w:div>
                                                                <w:div w:id="488522689">
                                                                  <w:marLeft w:val="105"/>
                                                                  <w:marRight w:val="105"/>
                                                                  <w:marTop w:val="90"/>
                                                                  <w:marBottom w:val="150"/>
                                                                  <w:divBdr>
                                                                    <w:top w:val="none" w:sz="0" w:space="0" w:color="auto"/>
                                                                    <w:left w:val="none" w:sz="0" w:space="0" w:color="auto"/>
                                                                    <w:bottom w:val="none" w:sz="0" w:space="0" w:color="auto"/>
                                                                    <w:right w:val="none" w:sz="0" w:space="0" w:color="auto"/>
                                                                  </w:divBdr>
                                                                </w:div>
                                                                <w:div w:id="1545171786">
                                                                  <w:marLeft w:val="105"/>
                                                                  <w:marRight w:val="105"/>
                                                                  <w:marTop w:val="90"/>
                                                                  <w:marBottom w:val="150"/>
                                                                  <w:divBdr>
                                                                    <w:top w:val="none" w:sz="0" w:space="0" w:color="auto"/>
                                                                    <w:left w:val="none" w:sz="0" w:space="0" w:color="auto"/>
                                                                    <w:bottom w:val="none" w:sz="0" w:space="0" w:color="auto"/>
                                                                    <w:right w:val="none" w:sz="0" w:space="0" w:color="auto"/>
                                                                  </w:divBdr>
                                                                </w:div>
                                                                <w:div w:id="1696350493">
                                                                  <w:marLeft w:val="105"/>
                                                                  <w:marRight w:val="105"/>
                                                                  <w:marTop w:val="90"/>
                                                                  <w:marBottom w:val="150"/>
                                                                  <w:divBdr>
                                                                    <w:top w:val="none" w:sz="0" w:space="0" w:color="auto"/>
                                                                    <w:left w:val="none" w:sz="0" w:space="0" w:color="auto"/>
                                                                    <w:bottom w:val="none" w:sz="0" w:space="0" w:color="auto"/>
                                                                    <w:right w:val="none" w:sz="0" w:space="0" w:color="auto"/>
                                                                  </w:divBdr>
                                                                </w:div>
                                                                <w:div w:id="1913733998">
                                                                  <w:marLeft w:val="105"/>
                                                                  <w:marRight w:val="105"/>
                                                                  <w:marTop w:val="90"/>
                                                                  <w:marBottom w:val="150"/>
                                                                  <w:divBdr>
                                                                    <w:top w:val="none" w:sz="0" w:space="0" w:color="auto"/>
                                                                    <w:left w:val="none" w:sz="0" w:space="0" w:color="auto"/>
                                                                    <w:bottom w:val="none" w:sz="0" w:space="0" w:color="auto"/>
                                                                    <w:right w:val="none" w:sz="0" w:space="0" w:color="auto"/>
                                                                  </w:divBdr>
                                                                </w:div>
                                                                <w:div w:id="20944309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5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827201">
          <w:marLeft w:val="0"/>
          <w:marRight w:val="0"/>
          <w:marTop w:val="0"/>
          <w:marBottom w:val="0"/>
          <w:divBdr>
            <w:top w:val="none" w:sz="0" w:space="0" w:color="auto"/>
            <w:left w:val="none" w:sz="0" w:space="0" w:color="auto"/>
            <w:bottom w:val="none" w:sz="0" w:space="0" w:color="auto"/>
            <w:right w:val="none" w:sz="0" w:space="0" w:color="auto"/>
          </w:divBdr>
          <w:divsChild>
            <w:div w:id="1527908097">
              <w:marLeft w:val="0"/>
              <w:marRight w:val="0"/>
              <w:marTop w:val="0"/>
              <w:marBottom w:val="0"/>
              <w:divBdr>
                <w:top w:val="none" w:sz="0" w:space="0" w:color="auto"/>
                <w:left w:val="none" w:sz="0" w:space="0" w:color="auto"/>
                <w:bottom w:val="none" w:sz="0" w:space="0" w:color="auto"/>
                <w:right w:val="none" w:sz="0" w:space="0" w:color="auto"/>
              </w:divBdr>
              <w:divsChild>
                <w:div w:id="2778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72654">
      <w:bodyDiv w:val="1"/>
      <w:marLeft w:val="0"/>
      <w:marRight w:val="0"/>
      <w:marTop w:val="0"/>
      <w:marBottom w:val="0"/>
      <w:divBdr>
        <w:top w:val="none" w:sz="0" w:space="0" w:color="auto"/>
        <w:left w:val="none" w:sz="0" w:space="0" w:color="auto"/>
        <w:bottom w:val="none" w:sz="0" w:space="0" w:color="auto"/>
        <w:right w:val="none" w:sz="0" w:space="0" w:color="auto"/>
      </w:divBdr>
    </w:div>
    <w:div w:id="395209289">
      <w:bodyDiv w:val="1"/>
      <w:marLeft w:val="0"/>
      <w:marRight w:val="0"/>
      <w:marTop w:val="0"/>
      <w:marBottom w:val="0"/>
      <w:divBdr>
        <w:top w:val="none" w:sz="0" w:space="0" w:color="auto"/>
        <w:left w:val="none" w:sz="0" w:space="0" w:color="auto"/>
        <w:bottom w:val="none" w:sz="0" w:space="0" w:color="auto"/>
        <w:right w:val="none" w:sz="0" w:space="0" w:color="auto"/>
      </w:divBdr>
    </w:div>
    <w:div w:id="395859571">
      <w:bodyDiv w:val="1"/>
      <w:marLeft w:val="0"/>
      <w:marRight w:val="0"/>
      <w:marTop w:val="0"/>
      <w:marBottom w:val="0"/>
      <w:divBdr>
        <w:top w:val="none" w:sz="0" w:space="0" w:color="auto"/>
        <w:left w:val="none" w:sz="0" w:space="0" w:color="auto"/>
        <w:bottom w:val="none" w:sz="0" w:space="0" w:color="auto"/>
        <w:right w:val="none" w:sz="0" w:space="0" w:color="auto"/>
      </w:divBdr>
    </w:div>
    <w:div w:id="414740686">
      <w:bodyDiv w:val="1"/>
      <w:marLeft w:val="0"/>
      <w:marRight w:val="0"/>
      <w:marTop w:val="0"/>
      <w:marBottom w:val="0"/>
      <w:divBdr>
        <w:top w:val="none" w:sz="0" w:space="0" w:color="auto"/>
        <w:left w:val="none" w:sz="0" w:space="0" w:color="auto"/>
        <w:bottom w:val="none" w:sz="0" w:space="0" w:color="auto"/>
        <w:right w:val="none" w:sz="0" w:space="0" w:color="auto"/>
      </w:divBdr>
    </w:div>
    <w:div w:id="430705808">
      <w:bodyDiv w:val="1"/>
      <w:marLeft w:val="0"/>
      <w:marRight w:val="0"/>
      <w:marTop w:val="0"/>
      <w:marBottom w:val="0"/>
      <w:divBdr>
        <w:top w:val="none" w:sz="0" w:space="0" w:color="auto"/>
        <w:left w:val="none" w:sz="0" w:space="0" w:color="auto"/>
        <w:bottom w:val="none" w:sz="0" w:space="0" w:color="auto"/>
        <w:right w:val="none" w:sz="0" w:space="0" w:color="auto"/>
      </w:divBdr>
    </w:div>
    <w:div w:id="432751073">
      <w:bodyDiv w:val="1"/>
      <w:marLeft w:val="0"/>
      <w:marRight w:val="0"/>
      <w:marTop w:val="0"/>
      <w:marBottom w:val="0"/>
      <w:divBdr>
        <w:top w:val="none" w:sz="0" w:space="0" w:color="auto"/>
        <w:left w:val="none" w:sz="0" w:space="0" w:color="auto"/>
        <w:bottom w:val="none" w:sz="0" w:space="0" w:color="auto"/>
        <w:right w:val="none" w:sz="0" w:space="0" w:color="auto"/>
      </w:divBdr>
    </w:div>
    <w:div w:id="438305190">
      <w:bodyDiv w:val="1"/>
      <w:marLeft w:val="0"/>
      <w:marRight w:val="0"/>
      <w:marTop w:val="0"/>
      <w:marBottom w:val="0"/>
      <w:divBdr>
        <w:top w:val="none" w:sz="0" w:space="0" w:color="auto"/>
        <w:left w:val="none" w:sz="0" w:space="0" w:color="auto"/>
        <w:bottom w:val="none" w:sz="0" w:space="0" w:color="auto"/>
        <w:right w:val="none" w:sz="0" w:space="0" w:color="auto"/>
      </w:divBdr>
    </w:div>
    <w:div w:id="488521359">
      <w:bodyDiv w:val="1"/>
      <w:marLeft w:val="0"/>
      <w:marRight w:val="0"/>
      <w:marTop w:val="0"/>
      <w:marBottom w:val="0"/>
      <w:divBdr>
        <w:top w:val="none" w:sz="0" w:space="0" w:color="auto"/>
        <w:left w:val="none" w:sz="0" w:space="0" w:color="auto"/>
        <w:bottom w:val="none" w:sz="0" w:space="0" w:color="auto"/>
        <w:right w:val="none" w:sz="0" w:space="0" w:color="auto"/>
      </w:divBdr>
    </w:div>
    <w:div w:id="512576796">
      <w:bodyDiv w:val="1"/>
      <w:marLeft w:val="0"/>
      <w:marRight w:val="0"/>
      <w:marTop w:val="0"/>
      <w:marBottom w:val="0"/>
      <w:divBdr>
        <w:top w:val="none" w:sz="0" w:space="0" w:color="auto"/>
        <w:left w:val="none" w:sz="0" w:space="0" w:color="auto"/>
        <w:bottom w:val="none" w:sz="0" w:space="0" w:color="auto"/>
        <w:right w:val="none" w:sz="0" w:space="0" w:color="auto"/>
      </w:divBdr>
    </w:div>
    <w:div w:id="638150636">
      <w:bodyDiv w:val="1"/>
      <w:marLeft w:val="0"/>
      <w:marRight w:val="0"/>
      <w:marTop w:val="0"/>
      <w:marBottom w:val="0"/>
      <w:divBdr>
        <w:top w:val="none" w:sz="0" w:space="0" w:color="auto"/>
        <w:left w:val="none" w:sz="0" w:space="0" w:color="auto"/>
        <w:bottom w:val="none" w:sz="0" w:space="0" w:color="auto"/>
        <w:right w:val="none" w:sz="0" w:space="0" w:color="auto"/>
      </w:divBdr>
    </w:div>
    <w:div w:id="645478015">
      <w:bodyDiv w:val="1"/>
      <w:marLeft w:val="0"/>
      <w:marRight w:val="0"/>
      <w:marTop w:val="0"/>
      <w:marBottom w:val="0"/>
      <w:divBdr>
        <w:top w:val="none" w:sz="0" w:space="0" w:color="auto"/>
        <w:left w:val="none" w:sz="0" w:space="0" w:color="auto"/>
        <w:bottom w:val="none" w:sz="0" w:space="0" w:color="auto"/>
        <w:right w:val="none" w:sz="0" w:space="0" w:color="auto"/>
      </w:divBdr>
    </w:div>
    <w:div w:id="753666765">
      <w:bodyDiv w:val="1"/>
      <w:marLeft w:val="0"/>
      <w:marRight w:val="0"/>
      <w:marTop w:val="0"/>
      <w:marBottom w:val="0"/>
      <w:divBdr>
        <w:top w:val="none" w:sz="0" w:space="0" w:color="auto"/>
        <w:left w:val="none" w:sz="0" w:space="0" w:color="auto"/>
        <w:bottom w:val="none" w:sz="0" w:space="0" w:color="auto"/>
        <w:right w:val="none" w:sz="0" w:space="0" w:color="auto"/>
      </w:divBdr>
    </w:div>
    <w:div w:id="801116312">
      <w:bodyDiv w:val="1"/>
      <w:marLeft w:val="0"/>
      <w:marRight w:val="0"/>
      <w:marTop w:val="0"/>
      <w:marBottom w:val="0"/>
      <w:divBdr>
        <w:top w:val="none" w:sz="0" w:space="0" w:color="auto"/>
        <w:left w:val="none" w:sz="0" w:space="0" w:color="auto"/>
        <w:bottom w:val="none" w:sz="0" w:space="0" w:color="auto"/>
        <w:right w:val="none" w:sz="0" w:space="0" w:color="auto"/>
      </w:divBdr>
    </w:div>
    <w:div w:id="893079504">
      <w:bodyDiv w:val="1"/>
      <w:marLeft w:val="0"/>
      <w:marRight w:val="0"/>
      <w:marTop w:val="0"/>
      <w:marBottom w:val="0"/>
      <w:divBdr>
        <w:top w:val="none" w:sz="0" w:space="0" w:color="auto"/>
        <w:left w:val="none" w:sz="0" w:space="0" w:color="auto"/>
        <w:bottom w:val="none" w:sz="0" w:space="0" w:color="auto"/>
        <w:right w:val="none" w:sz="0" w:space="0" w:color="auto"/>
      </w:divBdr>
    </w:div>
    <w:div w:id="961813765">
      <w:bodyDiv w:val="1"/>
      <w:marLeft w:val="0"/>
      <w:marRight w:val="0"/>
      <w:marTop w:val="0"/>
      <w:marBottom w:val="0"/>
      <w:divBdr>
        <w:top w:val="none" w:sz="0" w:space="0" w:color="auto"/>
        <w:left w:val="none" w:sz="0" w:space="0" w:color="auto"/>
        <w:bottom w:val="none" w:sz="0" w:space="0" w:color="auto"/>
        <w:right w:val="none" w:sz="0" w:space="0" w:color="auto"/>
      </w:divBdr>
    </w:div>
    <w:div w:id="974915014">
      <w:bodyDiv w:val="1"/>
      <w:marLeft w:val="0"/>
      <w:marRight w:val="0"/>
      <w:marTop w:val="0"/>
      <w:marBottom w:val="0"/>
      <w:divBdr>
        <w:top w:val="none" w:sz="0" w:space="0" w:color="auto"/>
        <w:left w:val="none" w:sz="0" w:space="0" w:color="auto"/>
        <w:bottom w:val="none" w:sz="0" w:space="0" w:color="auto"/>
        <w:right w:val="none" w:sz="0" w:space="0" w:color="auto"/>
      </w:divBdr>
    </w:div>
    <w:div w:id="1031877855">
      <w:bodyDiv w:val="1"/>
      <w:marLeft w:val="0"/>
      <w:marRight w:val="0"/>
      <w:marTop w:val="0"/>
      <w:marBottom w:val="0"/>
      <w:divBdr>
        <w:top w:val="none" w:sz="0" w:space="0" w:color="auto"/>
        <w:left w:val="none" w:sz="0" w:space="0" w:color="auto"/>
        <w:bottom w:val="none" w:sz="0" w:space="0" w:color="auto"/>
        <w:right w:val="none" w:sz="0" w:space="0" w:color="auto"/>
      </w:divBdr>
    </w:div>
    <w:div w:id="1042754143">
      <w:bodyDiv w:val="1"/>
      <w:marLeft w:val="0"/>
      <w:marRight w:val="0"/>
      <w:marTop w:val="0"/>
      <w:marBottom w:val="0"/>
      <w:divBdr>
        <w:top w:val="none" w:sz="0" w:space="0" w:color="auto"/>
        <w:left w:val="none" w:sz="0" w:space="0" w:color="auto"/>
        <w:bottom w:val="none" w:sz="0" w:space="0" w:color="auto"/>
        <w:right w:val="none" w:sz="0" w:space="0" w:color="auto"/>
      </w:divBdr>
    </w:div>
    <w:div w:id="1059867122">
      <w:bodyDiv w:val="1"/>
      <w:marLeft w:val="0"/>
      <w:marRight w:val="0"/>
      <w:marTop w:val="0"/>
      <w:marBottom w:val="0"/>
      <w:divBdr>
        <w:top w:val="none" w:sz="0" w:space="0" w:color="auto"/>
        <w:left w:val="none" w:sz="0" w:space="0" w:color="auto"/>
        <w:bottom w:val="none" w:sz="0" w:space="0" w:color="auto"/>
        <w:right w:val="none" w:sz="0" w:space="0" w:color="auto"/>
      </w:divBdr>
    </w:div>
    <w:div w:id="1064334965">
      <w:bodyDiv w:val="1"/>
      <w:marLeft w:val="0"/>
      <w:marRight w:val="0"/>
      <w:marTop w:val="0"/>
      <w:marBottom w:val="0"/>
      <w:divBdr>
        <w:top w:val="none" w:sz="0" w:space="0" w:color="auto"/>
        <w:left w:val="none" w:sz="0" w:space="0" w:color="auto"/>
        <w:bottom w:val="none" w:sz="0" w:space="0" w:color="auto"/>
        <w:right w:val="none" w:sz="0" w:space="0" w:color="auto"/>
      </w:divBdr>
    </w:div>
    <w:div w:id="1090807583">
      <w:bodyDiv w:val="1"/>
      <w:marLeft w:val="0"/>
      <w:marRight w:val="0"/>
      <w:marTop w:val="0"/>
      <w:marBottom w:val="0"/>
      <w:divBdr>
        <w:top w:val="none" w:sz="0" w:space="0" w:color="auto"/>
        <w:left w:val="none" w:sz="0" w:space="0" w:color="auto"/>
        <w:bottom w:val="none" w:sz="0" w:space="0" w:color="auto"/>
        <w:right w:val="none" w:sz="0" w:space="0" w:color="auto"/>
      </w:divBdr>
    </w:div>
    <w:div w:id="1160150188">
      <w:bodyDiv w:val="1"/>
      <w:marLeft w:val="0"/>
      <w:marRight w:val="0"/>
      <w:marTop w:val="0"/>
      <w:marBottom w:val="0"/>
      <w:divBdr>
        <w:top w:val="none" w:sz="0" w:space="0" w:color="auto"/>
        <w:left w:val="none" w:sz="0" w:space="0" w:color="auto"/>
        <w:bottom w:val="none" w:sz="0" w:space="0" w:color="auto"/>
        <w:right w:val="none" w:sz="0" w:space="0" w:color="auto"/>
      </w:divBdr>
    </w:div>
    <w:div w:id="1190535064">
      <w:bodyDiv w:val="1"/>
      <w:marLeft w:val="0"/>
      <w:marRight w:val="0"/>
      <w:marTop w:val="0"/>
      <w:marBottom w:val="0"/>
      <w:divBdr>
        <w:top w:val="none" w:sz="0" w:space="0" w:color="auto"/>
        <w:left w:val="none" w:sz="0" w:space="0" w:color="auto"/>
        <w:bottom w:val="none" w:sz="0" w:space="0" w:color="auto"/>
        <w:right w:val="none" w:sz="0" w:space="0" w:color="auto"/>
      </w:divBdr>
    </w:div>
    <w:div w:id="1199775543">
      <w:bodyDiv w:val="1"/>
      <w:marLeft w:val="0"/>
      <w:marRight w:val="0"/>
      <w:marTop w:val="0"/>
      <w:marBottom w:val="0"/>
      <w:divBdr>
        <w:top w:val="none" w:sz="0" w:space="0" w:color="auto"/>
        <w:left w:val="none" w:sz="0" w:space="0" w:color="auto"/>
        <w:bottom w:val="none" w:sz="0" w:space="0" w:color="auto"/>
        <w:right w:val="none" w:sz="0" w:space="0" w:color="auto"/>
      </w:divBdr>
    </w:div>
    <w:div w:id="1199901820">
      <w:bodyDiv w:val="1"/>
      <w:marLeft w:val="0"/>
      <w:marRight w:val="0"/>
      <w:marTop w:val="0"/>
      <w:marBottom w:val="0"/>
      <w:divBdr>
        <w:top w:val="none" w:sz="0" w:space="0" w:color="auto"/>
        <w:left w:val="none" w:sz="0" w:space="0" w:color="auto"/>
        <w:bottom w:val="none" w:sz="0" w:space="0" w:color="auto"/>
        <w:right w:val="none" w:sz="0" w:space="0" w:color="auto"/>
      </w:divBdr>
    </w:div>
    <w:div w:id="1224560572">
      <w:bodyDiv w:val="1"/>
      <w:marLeft w:val="0"/>
      <w:marRight w:val="0"/>
      <w:marTop w:val="0"/>
      <w:marBottom w:val="0"/>
      <w:divBdr>
        <w:top w:val="none" w:sz="0" w:space="0" w:color="auto"/>
        <w:left w:val="none" w:sz="0" w:space="0" w:color="auto"/>
        <w:bottom w:val="none" w:sz="0" w:space="0" w:color="auto"/>
        <w:right w:val="none" w:sz="0" w:space="0" w:color="auto"/>
      </w:divBdr>
    </w:div>
    <w:div w:id="1225331570">
      <w:bodyDiv w:val="1"/>
      <w:marLeft w:val="0"/>
      <w:marRight w:val="0"/>
      <w:marTop w:val="0"/>
      <w:marBottom w:val="0"/>
      <w:divBdr>
        <w:top w:val="none" w:sz="0" w:space="0" w:color="auto"/>
        <w:left w:val="none" w:sz="0" w:space="0" w:color="auto"/>
        <w:bottom w:val="none" w:sz="0" w:space="0" w:color="auto"/>
        <w:right w:val="none" w:sz="0" w:space="0" w:color="auto"/>
      </w:divBdr>
    </w:div>
    <w:div w:id="1246720588">
      <w:bodyDiv w:val="1"/>
      <w:marLeft w:val="0"/>
      <w:marRight w:val="0"/>
      <w:marTop w:val="0"/>
      <w:marBottom w:val="0"/>
      <w:divBdr>
        <w:top w:val="none" w:sz="0" w:space="0" w:color="auto"/>
        <w:left w:val="none" w:sz="0" w:space="0" w:color="auto"/>
        <w:bottom w:val="none" w:sz="0" w:space="0" w:color="auto"/>
        <w:right w:val="none" w:sz="0" w:space="0" w:color="auto"/>
      </w:divBdr>
    </w:div>
    <w:div w:id="1267540991">
      <w:bodyDiv w:val="1"/>
      <w:marLeft w:val="0"/>
      <w:marRight w:val="0"/>
      <w:marTop w:val="0"/>
      <w:marBottom w:val="0"/>
      <w:divBdr>
        <w:top w:val="none" w:sz="0" w:space="0" w:color="auto"/>
        <w:left w:val="none" w:sz="0" w:space="0" w:color="auto"/>
        <w:bottom w:val="none" w:sz="0" w:space="0" w:color="auto"/>
        <w:right w:val="none" w:sz="0" w:space="0" w:color="auto"/>
      </w:divBdr>
    </w:div>
    <w:div w:id="1270049042">
      <w:bodyDiv w:val="1"/>
      <w:marLeft w:val="0"/>
      <w:marRight w:val="0"/>
      <w:marTop w:val="0"/>
      <w:marBottom w:val="0"/>
      <w:divBdr>
        <w:top w:val="none" w:sz="0" w:space="0" w:color="auto"/>
        <w:left w:val="none" w:sz="0" w:space="0" w:color="auto"/>
        <w:bottom w:val="none" w:sz="0" w:space="0" w:color="auto"/>
        <w:right w:val="none" w:sz="0" w:space="0" w:color="auto"/>
      </w:divBdr>
    </w:div>
    <w:div w:id="1272203074">
      <w:bodyDiv w:val="1"/>
      <w:marLeft w:val="0"/>
      <w:marRight w:val="0"/>
      <w:marTop w:val="0"/>
      <w:marBottom w:val="0"/>
      <w:divBdr>
        <w:top w:val="none" w:sz="0" w:space="0" w:color="auto"/>
        <w:left w:val="none" w:sz="0" w:space="0" w:color="auto"/>
        <w:bottom w:val="none" w:sz="0" w:space="0" w:color="auto"/>
        <w:right w:val="none" w:sz="0" w:space="0" w:color="auto"/>
      </w:divBdr>
    </w:div>
    <w:div w:id="1289051762">
      <w:bodyDiv w:val="1"/>
      <w:marLeft w:val="0"/>
      <w:marRight w:val="0"/>
      <w:marTop w:val="0"/>
      <w:marBottom w:val="0"/>
      <w:divBdr>
        <w:top w:val="none" w:sz="0" w:space="0" w:color="auto"/>
        <w:left w:val="none" w:sz="0" w:space="0" w:color="auto"/>
        <w:bottom w:val="none" w:sz="0" w:space="0" w:color="auto"/>
        <w:right w:val="none" w:sz="0" w:space="0" w:color="auto"/>
      </w:divBdr>
    </w:div>
    <w:div w:id="1295022407">
      <w:bodyDiv w:val="1"/>
      <w:marLeft w:val="0"/>
      <w:marRight w:val="0"/>
      <w:marTop w:val="0"/>
      <w:marBottom w:val="0"/>
      <w:divBdr>
        <w:top w:val="none" w:sz="0" w:space="0" w:color="auto"/>
        <w:left w:val="none" w:sz="0" w:space="0" w:color="auto"/>
        <w:bottom w:val="none" w:sz="0" w:space="0" w:color="auto"/>
        <w:right w:val="none" w:sz="0" w:space="0" w:color="auto"/>
      </w:divBdr>
    </w:div>
    <w:div w:id="1338657812">
      <w:bodyDiv w:val="1"/>
      <w:marLeft w:val="0"/>
      <w:marRight w:val="0"/>
      <w:marTop w:val="0"/>
      <w:marBottom w:val="0"/>
      <w:divBdr>
        <w:top w:val="none" w:sz="0" w:space="0" w:color="auto"/>
        <w:left w:val="none" w:sz="0" w:space="0" w:color="auto"/>
        <w:bottom w:val="none" w:sz="0" w:space="0" w:color="auto"/>
        <w:right w:val="none" w:sz="0" w:space="0" w:color="auto"/>
      </w:divBdr>
    </w:div>
    <w:div w:id="1354576992">
      <w:bodyDiv w:val="1"/>
      <w:marLeft w:val="0"/>
      <w:marRight w:val="0"/>
      <w:marTop w:val="0"/>
      <w:marBottom w:val="0"/>
      <w:divBdr>
        <w:top w:val="none" w:sz="0" w:space="0" w:color="auto"/>
        <w:left w:val="none" w:sz="0" w:space="0" w:color="auto"/>
        <w:bottom w:val="none" w:sz="0" w:space="0" w:color="auto"/>
        <w:right w:val="none" w:sz="0" w:space="0" w:color="auto"/>
      </w:divBdr>
    </w:div>
    <w:div w:id="1372876473">
      <w:bodyDiv w:val="1"/>
      <w:marLeft w:val="0"/>
      <w:marRight w:val="0"/>
      <w:marTop w:val="0"/>
      <w:marBottom w:val="0"/>
      <w:divBdr>
        <w:top w:val="none" w:sz="0" w:space="0" w:color="auto"/>
        <w:left w:val="none" w:sz="0" w:space="0" w:color="auto"/>
        <w:bottom w:val="none" w:sz="0" w:space="0" w:color="auto"/>
        <w:right w:val="none" w:sz="0" w:space="0" w:color="auto"/>
      </w:divBdr>
    </w:div>
    <w:div w:id="1383677681">
      <w:bodyDiv w:val="1"/>
      <w:marLeft w:val="0"/>
      <w:marRight w:val="0"/>
      <w:marTop w:val="0"/>
      <w:marBottom w:val="0"/>
      <w:divBdr>
        <w:top w:val="none" w:sz="0" w:space="0" w:color="auto"/>
        <w:left w:val="none" w:sz="0" w:space="0" w:color="auto"/>
        <w:bottom w:val="none" w:sz="0" w:space="0" w:color="auto"/>
        <w:right w:val="none" w:sz="0" w:space="0" w:color="auto"/>
      </w:divBdr>
    </w:div>
    <w:div w:id="1401250932">
      <w:bodyDiv w:val="1"/>
      <w:marLeft w:val="0"/>
      <w:marRight w:val="0"/>
      <w:marTop w:val="0"/>
      <w:marBottom w:val="0"/>
      <w:divBdr>
        <w:top w:val="none" w:sz="0" w:space="0" w:color="auto"/>
        <w:left w:val="none" w:sz="0" w:space="0" w:color="auto"/>
        <w:bottom w:val="none" w:sz="0" w:space="0" w:color="auto"/>
        <w:right w:val="none" w:sz="0" w:space="0" w:color="auto"/>
      </w:divBdr>
      <w:divsChild>
        <w:div w:id="745540606">
          <w:marLeft w:val="0"/>
          <w:marRight w:val="0"/>
          <w:marTop w:val="0"/>
          <w:marBottom w:val="0"/>
          <w:divBdr>
            <w:top w:val="none" w:sz="0" w:space="0" w:color="auto"/>
            <w:left w:val="none" w:sz="0" w:space="0" w:color="auto"/>
            <w:bottom w:val="none" w:sz="0" w:space="0" w:color="auto"/>
            <w:right w:val="none" w:sz="0" w:space="0" w:color="auto"/>
          </w:divBdr>
          <w:divsChild>
            <w:div w:id="1272470269">
              <w:marLeft w:val="0"/>
              <w:marRight w:val="0"/>
              <w:marTop w:val="0"/>
              <w:marBottom w:val="0"/>
              <w:divBdr>
                <w:top w:val="none" w:sz="0" w:space="0" w:color="auto"/>
                <w:left w:val="none" w:sz="0" w:space="0" w:color="auto"/>
                <w:bottom w:val="none" w:sz="0" w:space="0" w:color="auto"/>
                <w:right w:val="none" w:sz="0" w:space="0" w:color="auto"/>
              </w:divBdr>
              <w:divsChild>
                <w:div w:id="2040426429">
                  <w:marLeft w:val="0"/>
                  <w:marRight w:val="0"/>
                  <w:marTop w:val="0"/>
                  <w:marBottom w:val="0"/>
                  <w:divBdr>
                    <w:top w:val="none" w:sz="0" w:space="0" w:color="auto"/>
                    <w:left w:val="none" w:sz="0" w:space="0" w:color="auto"/>
                    <w:bottom w:val="none" w:sz="0" w:space="0" w:color="auto"/>
                    <w:right w:val="none" w:sz="0" w:space="0" w:color="auto"/>
                  </w:divBdr>
                  <w:divsChild>
                    <w:div w:id="1132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317586">
          <w:marLeft w:val="0"/>
          <w:marRight w:val="0"/>
          <w:marTop w:val="0"/>
          <w:marBottom w:val="0"/>
          <w:divBdr>
            <w:top w:val="none" w:sz="0" w:space="0" w:color="auto"/>
            <w:left w:val="none" w:sz="0" w:space="0" w:color="auto"/>
            <w:bottom w:val="none" w:sz="0" w:space="0" w:color="auto"/>
            <w:right w:val="none" w:sz="0" w:space="0" w:color="auto"/>
          </w:divBdr>
          <w:divsChild>
            <w:div w:id="1412193826">
              <w:marLeft w:val="0"/>
              <w:marRight w:val="0"/>
              <w:marTop w:val="0"/>
              <w:marBottom w:val="0"/>
              <w:divBdr>
                <w:top w:val="none" w:sz="0" w:space="0" w:color="auto"/>
                <w:left w:val="none" w:sz="0" w:space="0" w:color="auto"/>
                <w:bottom w:val="none" w:sz="0" w:space="0" w:color="auto"/>
                <w:right w:val="none" w:sz="0" w:space="0" w:color="auto"/>
              </w:divBdr>
              <w:divsChild>
                <w:div w:id="91055160">
                  <w:marLeft w:val="0"/>
                  <w:marRight w:val="0"/>
                  <w:marTop w:val="0"/>
                  <w:marBottom w:val="0"/>
                  <w:divBdr>
                    <w:top w:val="none" w:sz="0" w:space="0" w:color="auto"/>
                    <w:left w:val="none" w:sz="0" w:space="0" w:color="auto"/>
                    <w:bottom w:val="none" w:sz="0" w:space="0" w:color="auto"/>
                    <w:right w:val="none" w:sz="0" w:space="0" w:color="auto"/>
                  </w:divBdr>
                  <w:divsChild>
                    <w:div w:id="2777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8582">
      <w:bodyDiv w:val="1"/>
      <w:marLeft w:val="0"/>
      <w:marRight w:val="0"/>
      <w:marTop w:val="0"/>
      <w:marBottom w:val="0"/>
      <w:divBdr>
        <w:top w:val="none" w:sz="0" w:space="0" w:color="auto"/>
        <w:left w:val="none" w:sz="0" w:space="0" w:color="auto"/>
        <w:bottom w:val="none" w:sz="0" w:space="0" w:color="auto"/>
        <w:right w:val="none" w:sz="0" w:space="0" w:color="auto"/>
      </w:divBdr>
    </w:div>
    <w:div w:id="1456678563">
      <w:bodyDiv w:val="1"/>
      <w:marLeft w:val="0"/>
      <w:marRight w:val="0"/>
      <w:marTop w:val="0"/>
      <w:marBottom w:val="0"/>
      <w:divBdr>
        <w:top w:val="none" w:sz="0" w:space="0" w:color="auto"/>
        <w:left w:val="none" w:sz="0" w:space="0" w:color="auto"/>
        <w:bottom w:val="none" w:sz="0" w:space="0" w:color="auto"/>
        <w:right w:val="none" w:sz="0" w:space="0" w:color="auto"/>
      </w:divBdr>
    </w:div>
    <w:div w:id="1532185071">
      <w:bodyDiv w:val="1"/>
      <w:marLeft w:val="0"/>
      <w:marRight w:val="0"/>
      <w:marTop w:val="0"/>
      <w:marBottom w:val="0"/>
      <w:divBdr>
        <w:top w:val="none" w:sz="0" w:space="0" w:color="auto"/>
        <w:left w:val="none" w:sz="0" w:space="0" w:color="auto"/>
        <w:bottom w:val="none" w:sz="0" w:space="0" w:color="auto"/>
        <w:right w:val="none" w:sz="0" w:space="0" w:color="auto"/>
      </w:divBdr>
      <w:divsChild>
        <w:div w:id="940069549">
          <w:marLeft w:val="0"/>
          <w:marRight w:val="0"/>
          <w:marTop w:val="0"/>
          <w:marBottom w:val="0"/>
          <w:divBdr>
            <w:top w:val="none" w:sz="0" w:space="0" w:color="auto"/>
            <w:left w:val="none" w:sz="0" w:space="0" w:color="auto"/>
            <w:bottom w:val="none" w:sz="0" w:space="0" w:color="auto"/>
            <w:right w:val="none" w:sz="0" w:space="0" w:color="auto"/>
          </w:divBdr>
          <w:divsChild>
            <w:div w:id="362441040">
              <w:marLeft w:val="0"/>
              <w:marRight w:val="0"/>
              <w:marTop w:val="0"/>
              <w:marBottom w:val="0"/>
              <w:divBdr>
                <w:top w:val="none" w:sz="0" w:space="0" w:color="auto"/>
                <w:left w:val="none" w:sz="0" w:space="0" w:color="auto"/>
                <w:bottom w:val="none" w:sz="0" w:space="0" w:color="auto"/>
                <w:right w:val="none" w:sz="0" w:space="0" w:color="auto"/>
              </w:divBdr>
            </w:div>
          </w:divsChild>
        </w:div>
        <w:div w:id="1322853753">
          <w:marLeft w:val="0"/>
          <w:marRight w:val="0"/>
          <w:marTop w:val="0"/>
          <w:marBottom w:val="0"/>
          <w:divBdr>
            <w:top w:val="none" w:sz="0" w:space="0" w:color="auto"/>
            <w:left w:val="none" w:sz="0" w:space="0" w:color="auto"/>
            <w:bottom w:val="none" w:sz="0" w:space="0" w:color="auto"/>
            <w:right w:val="none" w:sz="0" w:space="0" w:color="auto"/>
          </w:divBdr>
          <w:divsChild>
            <w:div w:id="10021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7224">
      <w:bodyDiv w:val="1"/>
      <w:marLeft w:val="0"/>
      <w:marRight w:val="0"/>
      <w:marTop w:val="0"/>
      <w:marBottom w:val="0"/>
      <w:divBdr>
        <w:top w:val="none" w:sz="0" w:space="0" w:color="auto"/>
        <w:left w:val="none" w:sz="0" w:space="0" w:color="auto"/>
        <w:bottom w:val="none" w:sz="0" w:space="0" w:color="auto"/>
        <w:right w:val="none" w:sz="0" w:space="0" w:color="auto"/>
      </w:divBdr>
    </w:div>
    <w:div w:id="1566211287">
      <w:bodyDiv w:val="1"/>
      <w:marLeft w:val="0"/>
      <w:marRight w:val="0"/>
      <w:marTop w:val="0"/>
      <w:marBottom w:val="0"/>
      <w:divBdr>
        <w:top w:val="none" w:sz="0" w:space="0" w:color="auto"/>
        <w:left w:val="none" w:sz="0" w:space="0" w:color="auto"/>
        <w:bottom w:val="none" w:sz="0" w:space="0" w:color="auto"/>
        <w:right w:val="none" w:sz="0" w:space="0" w:color="auto"/>
      </w:divBdr>
    </w:div>
    <w:div w:id="1590118156">
      <w:bodyDiv w:val="1"/>
      <w:marLeft w:val="0"/>
      <w:marRight w:val="0"/>
      <w:marTop w:val="0"/>
      <w:marBottom w:val="0"/>
      <w:divBdr>
        <w:top w:val="none" w:sz="0" w:space="0" w:color="auto"/>
        <w:left w:val="none" w:sz="0" w:space="0" w:color="auto"/>
        <w:bottom w:val="none" w:sz="0" w:space="0" w:color="auto"/>
        <w:right w:val="none" w:sz="0" w:space="0" w:color="auto"/>
      </w:divBdr>
    </w:div>
    <w:div w:id="1609704243">
      <w:bodyDiv w:val="1"/>
      <w:marLeft w:val="0"/>
      <w:marRight w:val="0"/>
      <w:marTop w:val="0"/>
      <w:marBottom w:val="0"/>
      <w:divBdr>
        <w:top w:val="none" w:sz="0" w:space="0" w:color="auto"/>
        <w:left w:val="none" w:sz="0" w:space="0" w:color="auto"/>
        <w:bottom w:val="none" w:sz="0" w:space="0" w:color="auto"/>
        <w:right w:val="none" w:sz="0" w:space="0" w:color="auto"/>
      </w:divBdr>
    </w:div>
    <w:div w:id="1644845968">
      <w:bodyDiv w:val="1"/>
      <w:marLeft w:val="0"/>
      <w:marRight w:val="0"/>
      <w:marTop w:val="0"/>
      <w:marBottom w:val="0"/>
      <w:divBdr>
        <w:top w:val="none" w:sz="0" w:space="0" w:color="auto"/>
        <w:left w:val="none" w:sz="0" w:space="0" w:color="auto"/>
        <w:bottom w:val="none" w:sz="0" w:space="0" w:color="auto"/>
        <w:right w:val="none" w:sz="0" w:space="0" w:color="auto"/>
      </w:divBdr>
    </w:div>
    <w:div w:id="1655254829">
      <w:bodyDiv w:val="1"/>
      <w:marLeft w:val="0"/>
      <w:marRight w:val="0"/>
      <w:marTop w:val="0"/>
      <w:marBottom w:val="0"/>
      <w:divBdr>
        <w:top w:val="none" w:sz="0" w:space="0" w:color="auto"/>
        <w:left w:val="none" w:sz="0" w:space="0" w:color="auto"/>
        <w:bottom w:val="none" w:sz="0" w:space="0" w:color="auto"/>
        <w:right w:val="none" w:sz="0" w:space="0" w:color="auto"/>
      </w:divBdr>
    </w:div>
    <w:div w:id="1694385132">
      <w:bodyDiv w:val="1"/>
      <w:marLeft w:val="0"/>
      <w:marRight w:val="0"/>
      <w:marTop w:val="0"/>
      <w:marBottom w:val="0"/>
      <w:divBdr>
        <w:top w:val="none" w:sz="0" w:space="0" w:color="auto"/>
        <w:left w:val="none" w:sz="0" w:space="0" w:color="auto"/>
        <w:bottom w:val="none" w:sz="0" w:space="0" w:color="auto"/>
        <w:right w:val="none" w:sz="0" w:space="0" w:color="auto"/>
      </w:divBdr>
      <w:divsChild>
        <w:div w:id="567693647">
          <w:marLeft w:val="0"/>
          <w:marRight w:val="0"/>
          <w:marTop w:val="0"/>
          <w:marBottom w:val="0"/>
          <w:divBdr>
            <w:top w:val="none" w:sz="0" w:space="0" w:color="auto"/>
            <w:left w:val="none" w:sz="0" w:space="0" w:color="auto"/>
            <w:bottom w:val="none" w:sz="0" w:space="0" w:color="auto"/>
            <w:right w:val="none" w:sz="0" w:space="0" w:color="auto"/>
          </w:divBdr>
          <w:divsChild>
            <w:div w:id="2006593110">
              <w:marLeft w:val="0"/>
              <w:marRight w:val="0"/>
              <w:marTop w:val="0"/>
              <w:marBottom w:val="0"/>
              <w:divBdr>
                <w:top w:val="none" w:sz="0" w:space="0" w:color="auto"/>
                <w:left w:val="none" w:sz="0" w:space="0" w:color="auto"/>
                <w:bottom w:val="none" w:sz="0" w:space="0" w:color="auto"/>
                <w:right w:val="none" w:sz="0" w:space="0" w:color="auto"/>
              </w:divBdr>
              <w:divsChild>
                <w:div w:id="5292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62069">
      <w:bodyDiv w:val="1"/>
      <w:marLeft w:val="0"/>
      <w:marRight w:val="0"/>
      <w:marTop w:val="0"/>
      <w:marBottom w:val="0"/>
      <w:divBdr>
        <w:top w:val="none" w:sz="0" w:space="0" w:color="auto"/>
        <w:left w:val="none" w:sz="0" w:space="0" w:color="auto"/>
        <w:bottom w:val="none" w:sz="0" w:space="0" w:color="auto"/>
        <w:right w:val="none" w:sz="0" w:space="0" w:color="auto"/>
      </w:divBdr>
    </w:div>
    <w:div w:id="1720399369">
      <w:bodyDiv w:val="1"/>
      <w:marLeft w:val="0"/>
      <w:marRight w:val="0"/>
      <w:marTop w:val="0"/>
      <w:marBottom w:val="0"/>
      <w:divBdr>
        <w:top w:val="none" w:sz="0" w:space="0" w:color="auto"/>
        <w:left w:val="none" w:sz="0" w:space="0" w:color="auto"/>
        <w:bottom w:val="none" w:sz="0" w:space="0" w:color="auto"/>
        <w:right w:val="none" w:sz="0" w:space="0" w:color="auto"/>
      </w:divBdr>
    </w:div>
    <w:div w:id="1727874349">
      <w:bodyDiv w:val="1"/>
      <w:marLeft w:val="0"/>
      <w:marRight w:val="0"/>
      <w:marTop w:val="0"/>
      <w:marBottom w:val="0"/>
      <w:divBdr>
        <w:top w:val="none" w:sz="0" w:space="0" w:color="auto"/>
        <w:left w:val="none" w:sz="0" w:space="0" w:color="auto"/>
        <w:bottom w:val="none" w:sz="0" w:space="0" w:color="auto"/>
        <w:right w:val="none" w:sz="0" w:space="0" w:color="auto"/>
      </w:divBdr>
    </w:div>
    <w:div w:id="1728409425">
      <w:bodyDiv w:val="1"/>
      <w:marLeft w:val="0"/>
      <w:marRight w:val="0"/>
      <w:marTop w:val="0"/>
      <w:marBottom w:val="0"/>
      <w:divBdr>
        <w:top w:val="none" w:sz="0" w:space="0" w:color="auto"/>
        <w:left w:val="none" w:sz="0" w:space="0" w:color="auto"/>
        <w:bottom w:val="none" w:sz="0" w:space="0" w:color="auto"/>
        <w:right w:val="none" w:sz="0" w:space="0" w:color="auto"/>
      </w:divBdr>
    </w:div>
    <w:div w:id="1728912853">
      <w:bodyDiv w:val="1"/>
      <w:marLeft w:val="0"/>
      <w:marRight w:val="0"/>
      <w:marTop w:val="0"/>
      <w:marBottom w:val="0"/>
      <w:divBdr>
        <w:top w:val="none" w:sz="0" w:space="0" w:color="auto"/>
        <w:left w:val="none" w:sz="0" w:space="0" w:color="auto"/>
        <w:bottom w:val="none" w:sz="0" w:space="0" w:color="auto"/>
        <w:right w:val="none" w:sz="0" w:space="0" w:color="auto"/>
      </w:divBdr>
    </w:div>
    <w:div w:id="1739399353">
      <w:bodyDiv w:val="1"/>
      <w:marLeft w:val="0"/>
      <w:marRight w:val="0"/>
      <w:marTop w:val="0"/>
      <w:marBottom w:val="0"/>
      <w:divBdr>
        <w:top w:val="none" w:sz="0" w:space="0" w:color="auto"/>
        <w:left w:val="none" w:sz="0" w:space="0" w:color="auto"/>
        <w:bottom w:val="none" w:sz="0" w:space="0" w:color="auto"/>
        <w:right w:val="none" w:sz="0" w:space="0" w:color="auto"/>
      </w:divBdr>
    </w:div>
    <w:div w:id="1756900677">
      <w:bodyDiv w:val="1"/>
      <w:marLeft w:val="0"/>
      <w:marRight w:val="0"/>
      <w:marTop w:val="0"/>
      <w:marBottom w:val="0"/>
      <w:divBdr>
        <w:top w:val="none" w:sz="0" w:space="0" w:color="auto"/>
        <w:left w:val="none" w:sz="0" w:space="0" w:color="auto"/>
        <w:bottom w:val="none" w:sz="0" w:space="0" w:color="auto"/>
        <w:right w:val="none" w:sz="0" w:space="0" w:color="auto"/>
      </w:divBdr>
    </w:div>
    <w:div w:id="1806117302">
      <w:bodyDiv w:val="1"/>
      <w:marLeft w:val="0"/>
      <w:marRight w:val="0"/>
      <w:marTop w:val="0"/>
      <w:marBottom w:val="0"/>
      <w:divBdr>
        <w:top w:val="none" w:sz="0" w:space="0" w:color="auto"/>
        <w:left w:val="none" w:sz="0" w:space="0" w:color="auto"/>
        <w:bottom w:val="none" w:sz="0" w:space="0" w:color="auto"/>
        <w:right w:val="none" w:sz="0" w:space="0" w:color="auto"/>
      </w:divBdr>
    </w:div>
    <w:div w:id="1815874773">
      <w:bodyDiv w:val="1"/>
      <w:marLeft w:val="0"/>
      <w:marRight w:val="0"/>
      <w:marTop w:val="0"/>
      <w:marBottom w:val="0"/>
      <w:divBdr>
        <w:top w:val="none" w:sz="0" w:space="0" w:color="auto"/>
        <w:left w:val="none" w:sz="0" w:space="0" w:color="auto"/>
        <w:bottom w:val="none" w:sz="0" w:space="0" w:color="auto"/>
        <w:right w:val="none" w:sz="0" w:space="0" w:color="auto"/>
      </w:divBdr>
    </w:div>
    <w:div w:id="1834297923">
      <w:bodyDiv w:val="1"/>
      <w:marLeft w:val="0"/>
      <w:marRight w:val="0"/>
      <w:marTop w:val="0"/>
      <w:marBottom w:val="0"/>
      <w:divBdr>
        <w:top w:val="none" w:sz="0" w:space="0" w:color="auto"/>
        <w:left w:val="none" w:sz="0" w:space="0" w:color="auto"/>
        <w:bottom w:val="none" w:sz="0" w:space="0" w:color="auto"/>
        <w:right w:val="none" w:sz="0" w:space="0" w:color="auto"/>
      </w:divBdr>
    </w:div>
    <w:div w:id="1845634244">
      <w:bodyDiv w:val="1"/>
      <w:marLeft w:val="0"/>
      <w:marRight w:val="0"/>
      <w:marTop w:val="0"/>
      <w:marBottom w:val="0"/>
      <w:divBdr>
        <w:top w:val="none" w:sz="0" w:space="0" w:color="auto"/>
        <w:left w:val="none" w:sz="0" w:space="0" w:color="auto"/>
        <w:bottom w:val="none" w:sz="0" w:space="0" w:color="auto"/>
        <w:right w:val="none" w:sz="0" w:space="0" w:color="auto"/>
      </w:divBdr>
    </w:div>
    <w:div w:id="1872037095">
      <w:bodyDiv w:val="1"/>
      <w:marLeft w:val="0"/>
      <w:marRight w:val="0"/>
      <w:marTop w:val="0"/>
      <w:marBottom w:val="0"/>
      <w:divBdr>
        <w:top w:val="none" w:sz="0" w:space="0" w:color="auto"/>
        <w:left w:val="none" w:sz="0" w:space="0" w:color="auto"/>
        <w:bottom w:val="none" w:sz="0" w:space="0" w:color="auto"/>
        <w:right w:val="none" w:sz="0" w:space="0" w:color="auto"/>
      </w:divBdr>
    </w:div>
    <w:div w:id="1893536690">
      <w:bodyDiv w:val="1"/>
      <w:marLeft w:val="0"/>
      <w:marRight w:val="0"/>
      <w:marTop w:val="0"/>
      <w:marBottom w:val="0"/>
      <w:divBdr>
        <w:top w:val="none" w:sz="0" w:space="0" w:color="auto"/>
        <w:left w:val="none" w:sz="0" w:space="0" w:color="auto"/>
        <w:bottom w:val="none" w:sz="0" w:space="0" w:color="auto"/>
        <w:right w:val="none" w:sz="0" w:space="0" w:color="auto"/>
      </w:divBdr>
    </w:div>
    <w:div w:id="1895001578">
      <w:bodyDiv w:val="1"/>
      <w:marLeft w:val="0"/>
      <w:marRight w:val="0"/>
      <w:marTop w:val="0"/>
      <w:marBottom w:val="0"/>
      <w:divBdr>
        <w:top w:val="none" w:sz="0" w:space="0" w:color="auto"/>
        <w:left w:val="none" w:sz="0" w:space="0" w:color="auto"/>
        <w:bottom w:val="none" w:sz="0" w:space="0" w:color="auto"/>
        <w:right w:val="none" w:sz="0" w:space="0" w:color="auto"/>
      </w:divBdr>
    </w:div>
    <w:div w:id="1912428596">
      <w:bodyDiv w:val="1"/>
      <w:marLeft w:val="0"/>
      <w:marRight w:val="0"/>
      <w:marTop w:val="0"/>
      <w:marBottom w:val="0"/>
      <w:divBdr>
        <w:top w:val="none" w:sz="0" w:space="0" w:color="auto"/>
        <w:left w:val="none" w:sz="0" w:space="0" w:color="auto"/>
        <w:bottom w:val="none" w:sz="0" w:space="0" w:color="auto"/>
        <w:right w:val="none" w:sz="0" w:space="0" w:color="auto"/>
      </w:divBdr>
    </w:div>
    <w:div w:id="1944261982">
      <w:bodyDiv w:val="1"/>
      <w:marLeft w:val="0"/>
      <w:marRight w:val="0"/>
      <w:marTop w:val="0"/>
      <w:marBottom w:val="0"/>
      <w:divBdr>
        <w:top w:val="none" w:sz="0" w:space="0" w:color="auto"/>
        <w:left w:val="none" w:sz="0" w:space="0" w:color="auto"/>
        <w:bottom w:val="none" w:sz="0" w:space="0" w:color="auto"/>
        <w:right w:val="none" w:sz="0" w:space="0" w:color="auto"/>
      </w:divBdr>
    </w:div>
    <w:div w:id="1975789805">
      <w:bodyDiv w:val="1"/>
      <w:marLeft w:val="0"/>
      <w:marRight w:val="0"/>
      <w:marTop w:val="0"/>
      <w:marBottom w:val="0"/>
      <w:divBdr>
        <w:top w:val="none" w:sz="0" w:space="0" w:color="auto"/>
        <w:left w:val="none" w:sz="0" w:space="0" w:color="auto"/>
        <w:bottom w:val="none" w:sz="0" w:space="0" w:color="auto"/>
        <w:right w:val="none" w:sz="0" w:space="0" w:color="auto"/>
      </w:divBdr>
    </w:div>
    <w:div w:id="1976908732">
      <w:bodyDiv w:val="1"/>
      <w:marLeft w:val="0"/>
      <w:marRight w:val="0"/>
      <w:marTop w:val="0"/>
      <w:marBottom w:val="0"/>
      <w:divBdr>
        <w:top w:val="none" w:sz="0" w:space="0" w:color="auto"/>
        <w:left w:val="none" w:sz="0" w:space="0" w:color="auto"/>
        <w:bottom w:val="none" w:sz="0" w:space="0" w:color="auto"/>
        <w:right w:val="none" w:sz="0" w:space="0" w:color="auto"/>
      </w:divBdr>
    </w:div>
    <w:div w:id="2005277067">
      <w:bodyDiv w:val="1"/>
      <w:marLeft w:val="0"/>
      <w:marRight w:val="0"/>
      <w:marTop w:val="0"/>
      <w:marBottom w:val="0"/>
      <w:divBdr>
        <w:top w:val="none" w:sz="0" w:space="0" w:color="auto"/>
        <w:left w:val="none" w:sz="0" w:space="0" w:color="auto"/>
        <w:bottom w:val="none" w:sz="0" w:space="0" w:color="auto"/>
        <w:right w:val="none" w:sz="0" w:space="0" w:color="auto"/>
      </w:divBdr>
    </w:div>
    <w:div w:id="2010058248">
      <w:bodyDiv w:val="1"/>
      <w:marLeft w:val="0"/>
      <w:marRight w:val="0"/>
      <w:marTop w:val="0"/>
      <w:marBottom w:val="0"/>
      <w:divBdr>
        <w:top w:val="none" w:sz="0" w:space="0" w:color="auto"/>
        <w:left w:val="none" w:sz="0" w:space="0" w:color="auto"/>
        <w:bottom w:val="none" w:sz="0" w:space="0" w:color="auto"/>
        <w:right w:val="none" w:sz="0" w:space="0" w:color="auto"/>
      </w:divBdr>
    </w:div>
    <w:div w:id="2013490282">
      <w:bodyDiv w:val="1"/>
      <w:marLeft w:val="0"/>
      <w:marRight w:val="0"/>
      <w:marTop w:val="0"/>
      <w:marBottom w:val="0"/>
      <w:divBdr>
        <w:top w:val="none" w:sz="0" w:space="0" w:color="auto"/>
        <w:left w:val="none" w:sz="0" w:space="0" w:color="auto"/>
        <w:bottom w:val="none" w:sz="0" w:space="0" w:color="auto"/>
        <w:right w:val="none" w:sz="0" w:space="0" w:color="auto"/>
      </w:divBdr>
    </w:div>
    <w:div w:id="2050959331">
      <w:bodyDiv w:val="1"/>
      <w:marLeft w:val="0"/>
      <w:marRight w:val="0"/>
      <w:marTop w:val="0"/>
      <w:marBottom w:val="0"/>
      <w:divBdr>
        <w:top w:val="none" w:sz="0" w:space="0" w:color="auto"/>
        <w:left w:val="none" w:sz="0" w:space="0" w:color="auto"/>
        <w:bottom w:val="none" w:sz="0" w:space="0" w:color="auto"/>
        <w:right w:val="none" w:sz="0" w:space="0" w:color="auto"/>
      </w:divBdr>
      <w:divsChild>
        <w:div w:id="1199121074">
          <w:marLeft w:val="0"/>
          <w:marRight w:val="0"/>
          <w:marTop w:val="0"/>
          <w:marBottom w:val="0"/>
          <w:divBdr>
            <w:top w:val="none" w:sz="0" w:space="0" w:color="auto"/>
            <w:left w:val="none" w:sz="0" w:space="0" w:color="auto"/>
            <w:bottom w:val="none" w:sz="0" w:space="0" w:color="auto"/>
            <w:right w:val="none" w:sz="0" w:space="0" w:color="auto"/>
          </w:divBdr>
          <w:divsChild>
            <w:div w:id="1383403403">
              <w:marLeft w:val="0"/>
              <w:marRight w:val="0"/>
              <w:marTop w:val="0"/>
              <w:marBottom w:val="0"/>
              <w:divBdr>
                <w:top w:val="none" w:sz="0" w:space="0" w:color="auto"/>
                <w:left w:val="none" w:sz="0" w:space="0" w:color="auto"/>
                <w:bottom w:val="none" w:sz="0" w:space="0" w:color="auto"/>
                <w:right w:val="none" w:sz="0" w:space="0" w:color="auto"/>
              </w:divBdr>
              <w:divsChild>
                <w:div w:id="362484052">
                  <w:marLeft w:val="0"/>
                  <w:marRight w:val="0"/>
                  <w:marTop w:val="0"/>
                  <w:marBottom w:val="0"/>
                  <w:divBdr>
                    <w:top w:val="none" w:sz="0" w:space="0" w:color="auto"/>
                    <w:left w:val="none" w:sz="0" w:space="0" w:color="auto"/>
                    <w:bottom w:val="none" w:sz="0" w:space="0" w:color="auto"/>
                    <w:right w:val="none" w:sz="0" w:space="0" w:color="auto"/>
                  </w:divBdr>
                  <w:divsChild>
                    <w:div w:id="98918234">
                      <w:marLeft w:val="0"/>
                      <w:marRight w:val="0"/>
                      <w:marTop w:val="0"/>
                      <w:marBottom w:val="0"/>
                      <w:divBdr>
                        <w:top w:val="none" w:sz="0" w:space="0" w:color="auto"/>
                        <w:left w:val="none" w:sz="0" w:space="0" w:color="auto"/>
                        <w:bottom w:val="none" w:sz="0" w:space="0" w:color="auto"/>
                        <w:right w:val="none" w:sz="0" w:space="0" w:color="auto"/>
                      </w:divBdr>
                      <w:divsChild>
                        <w:div w:id="143815845">
                          <w:marLeft w:val="0"/>
                          <w:marRight w:val="0"/>
                          <w:marTop w:val="0"/>
                          <w:marBottom w:val="0"/>
                          <w:divBdr>
                            <w:top w:val="none" w:sz="0" w:space="0" w:color="auto"/>
                            <w:left w:val="none" w:sz="0" w:space="0" w:color="auto"/>
                            <w:bottom w:val="none" w:sz="0" w:space="0" w:color="auto"/>
                            <w:right w:val="none" w:sz="0" w:space="0" w:color="auto"/>
                          </w:divBdr>
                          <w:divsChild>
                            <w:div w:id="1860775876">
                              <w:marLeft w:val="0"/>
                              <w:marRight w:val="0"/>
                              <w:marTop w:val="0"/>
                              <w:marBottom w:val="0"/>
                              <w:divBdr>
                                <w:top w:val="none" w:sz="0" w:space="0" w:color="auto"/>
                                <w:left w:val="none" w:sz="0" w:space="0" w:color="auto"/>
                                <w:bottom w:val="none" w:sz="0" w:space="0" w:color="auto"/>
                                <w:right w:val="none" w:sz="0" w:space="0" w:color="auto"/>
                              </w:divBdr>
                              <w:divsChild>
                                <w:div w:id="1813404474">
                                  <w:marLeft w:val="0"/>
                                  <w:marRight w:val="0"/>
                                  <w:marTop w:val="0"/>
                                  <w:marBottom w:val="0"/>
                                  <w:divBdr>
                                    <w:top w:val="none" w:sz="0" w:space="0" w:color="auto"/>
                                    <w:left w:val="none" w:sz="0" w:space="0" w:color="auto"/>
                                    <w:bottom w:val="none" w:sz="0" w:space="0" w:color="auto"/>
                                    <w:right w:val="none" w:sz="0" w:space="0" w:color="auto"/>
                                  </w:divBdr>
                                  <w:divsChild>
                                    <w:div w:id="1968122555">
                                      <w:marLeft w:val="0"/>
                                      <w:marRight w:val="0"/>
                                      <w:marTop w:val="0"/>
                                      <w:marBottom w:val="0"/>
                                      <w:divBdr>
                                        <w:top w:val="single" w:sz="24" w:space="6" w:color="auto"/>
                                        <w:left w:val="single" w:sz="24" w:space="9" w:color="auto"/>
                                        <w:bottom w:val="single" w:sz="24" w:space="6" w:color="auto"/>
                                        <w:right w:val="single" w:sz="24" w:space="9" w:color="auto"/>
                                      </w:divBdr>
                                      <w:divsChild>
                                        <w:div w:id="8561441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842183">
      <w:bodyDiv w:val="1"/>
      <w:marLeft w:val="0"/>
      <w:marRight w:val="0"/>
      <w:marTop w:val="0"/>
      <w:marBottom w:val="0"/>
      <w:divBdr>
        <w:top w:val="none" w:sz="0" w:space="0" w:color="auto"/>
        <w:left w:val="none" w:sz="0" w:space="0" w:color="auto"/>
        <w:bottom w:val="none" w:sz="0" w:space="0" w:color="auto"/>
        <w:right w:val="none" w:sz="0" w:space="0" w:color="auto"/>
      </w:divBdr>
    </w:div>
    <w:div w:id="2128504219">
      <w:bodyDiv w:val="1"/>
      <w:marLeft w:val="0"/>
      <w:marRight w:val="0"/>
      <w:marTop w:val="0"/>
      <w:marBottom w:val="0"/>
      <w:divBdr>
        <w:top w:val="none" w:sz="0" w:space="0" w:color="auto"/>
        <w:left w:val="none" w:sz="0" w:space="0" w:color="auto"/>
        <w:bottom w:val="none" w:sz="0" w:space="0" w:color="auto"/>
        <w:right w:val="none" w:sz="0" w:space="0" w:color="auto"/>
      </w:divBdr>
    </w:div>
    <w:div w:id="213374545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techcrunch.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techcrunch.co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1BA24-D3C0-4C18-979B-E0885143F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6430</Words>
  <Characters>36654</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42999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Microsoft account</cp:lastModifiedBy>
  <cp:revision>2</cp:revision>
  <dcterms:created xsi:type="dcterms:W3CDTF">2025-01-03T03:54:00Z</dcterms:created>
  <dcterms:modified xsi:type="dcterms:W3CDTF">2025-01-03T03:54:00Z</dcterms:modified>
</cp:coreProperties>
</file>